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6A384" w14:textId="608740A8" w:rsidR="009C6E5F" w:rsidRPr="00CF6324" w:rsidRDefault="00850DC4" w:rsidP="007B661F">
      <w:r>
        <w:t>How to listen voice</w:t>
      </w:r>
    </w:p>
    <w:p w14:paraId="5EF4E7AA" w14:textId="77777777" w:rsidR="005454EC" w:rsidRPr="00CF6324" w:rsidRDefault="00FD784D" w:rsidP="0031074E">
      <w:pPr>
        <w:pStyle w:val="Els-Title"/>
        <w:rPr>
          <w:lang w:val="en-GB"/>
        </w:rPr>
      </w:pPr>
      <w:commentRangeStart w:id="0"/>
      <w:r w:rsidRPr="00CF6324">
        <w:rPr>
          <w:lang w:val="en-GB"/>
        </w:rPr>
        <w:t xml:space="preserve">Meter Level Electrical </w:t>
      </w:r>
      <w:r w:rsidR="00C9231D" w:rsidRPr="00CF6324">
        <w:rPr>
          <w:lang w:val="en-GB"/>
        </w:rPr>
        <w:t>L</w:t>
      </w:r>
      <w:r w:rsidRPr="00CF6324">
        <w:rPr>
          <w:lang w:val="en-GB"/>
        </w:rPr>
        <w:t>oad Anomaly Detection using Contextual Matrix Profile</w:t>
      </w:r>
      <w:r w:rsidR="005454EC" w:rsidRPr="00CF6324">
        <w:rPr>
          <w:lang w:val="en-GB"/>
        </w:rPr>
        <w:t xml:space="preserve"> </w:t>
      </w:r>
      <w:commentRangeEnd w:id="0"/>
      <w:r w:rsidR="00CC4E00" w:rsidRPr="00CF6324">
        <w:rPr>
          <w:rStyle w:val="Rimandocommento"/>
          <w:lang w:val="en-GB"/>
        </w:rPr>
        <w:commentReference w:id="0"/>
      </w:r>
    </w:p>
    <w:p w14:paraId="581F5FD2" w14:textId="1EF6079F" w:rsidR="007B661F" w:rsidRPr="009F19B9" w:rsidRDefault="00FD784D" w:rsidP="0031074E">
      <w:pPr>
        <w:pStyle w:val="Els-Author"/>
        <w:rPr>
          <w:vertAlign w:val="superscript"/>
          <w:lang w:val="it-IT"/>
        </w:rPr>
      </w:pPr>
      <w:r w:rsidRPr="009F19B9">
        <w:rPr>
          <w:lang w:val="it-IT"/>
        </w:rPr>
        <w:t>Roberto Chios</w:t>
      </w:r>
      <w:r w:rsidR="00474CE2" w:rsidRPr="009F19B9">
        <w:rPr>
          <w:lang w:val="it-IT"/>
        </w:rPr>
        <w:t>a</w:t>
      </w:r>
      <w:r w:rsidR="00474CE2" w:rsidRPr="009F19B9">
        <w:rPr>
          <w:vertAlign w:val="superscript"/>
          <w:lang w:val="it-IT"/>
        </w:rPr>
        <w:t>a</w:t>
      </w:r>
      <w:r w:rsidRPr="009F19B9">
        <w:rPr>
          <w:lang w:val="it-IT"/>
        </w:rPr>
        <w:t>, Marco Savino Piscitel</w:t>
      </w:r>
      <w:r w:rsidR="00474CE2" w:rsidRPr="009F19B9">
        <w:rPr>
          <w:lang w:val="it-IT"/>
        </w:rPr>
        <w:t>li</w:t>
      </w:r>
      <w:r w:rsidR="00474CE2" w:rsidRPr="009F19B9">
        <w:rPr>
          <w:vertAlign w:val="superscript"/>
          <w:lang w:val="it-IT"/>
        </w:rPr>
        <w:t>a</w:t>
      </w:r>
      <w:r w:rsidRPr="009F19B9">
        <w:rPr>
          <w:lang w:val="it-IT"/>
        </w:rPr>
        <w:t>, Alfonso Capozzoli</w:t>
      </w:r>
      <w:r w:rsidR="00474CE2" w:rsidRPr="009F19B9">
        <w:rPr>
          <w:lang w:val="it-IT"/>
        </w:rPr>
        <w:t xml:space="preserve"> </w:t>
      </w:r>
      <w:r w:rsidR="00474CE2" w:rsidRPr="009F19B9">
        <w:rPr>
          <w:vertAlign w:val="superscript"/>
          <w:lang w:val="it-IT"/>
        </w:rPr>
        <w:t>a</w:t>
      </w:r>
      <w:r w:rsidR="00474CE2" w:rsidRPr="00B36C27">
        <w:rPr>
          <w:rStyle w:val="Rimandonotaapidipagina"/>
          <w:lang w:val="it-IT"/>
        </w:rPr>
        <w:footnoteReference w:customMarkFollows="1" w:id="2"/>
        <w:t>*</w:t>
      </w:r>
      <w:r w:rsidRPr="009F19B9">
        <w:rPr>
          <w:lang w:val="it-IT"/>
        </w:rPr>
        <w:t>, Cheng Fan</w:t>
      </w:r>
      <w:r w:rsidR="00474CE2" w:rsidRPr="009F19B9">
        <w:rPr>
          <w:vertAlign w:val="superscript"/>
          <w:lang w:val="it-IT"/>
        </w:rPr>
        <w:t>b</w:t>
      </w:r>
    </w:p>
    <w:p w14:paraId="6BB4713B" w14:textId="77777777" w:rsidR="00474CE2" w:rsidRPr="009F19B9"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9F19B9" w:rsidRDefault="007B661F" w:rsidP="0031074E">
      <w:pPr>
        <w:pStyle w:val="Els-Affiliation"/>
        <w:rPr>
          <w:lang w:val="it-IT"/>
        </w:rPr>
      </w:pPr>
      <w:r w:rsidRPr="009F19B9">
        <w:rPr>
          <w:vertAlign w:val="superscript"/>
          <w:lang w:val="it-IT"/>
        </w:rPr>
        <w:t>a</w:t>
      </w:r>
      <w:r w:rsidRPr="009F19B9">
        <w:rPr>
          <w:lang w:val="it-IT"/>
        </w:rPr>
        <w:t xml:space="preserve"> </w:t>
      </w:r>
      <w:r w:rsidR="00474CE2" w:rsidRPr="009F19B9">
        <w:rPr>
          <w:lang w:val="it-IT"/>
        </w:rPr>
        <w:t>Department of Energy “Galileo Ferraris”, TEBE Research Group, BAEDA Lab, Politecnico di Torino, Corso Duca degli Abruzzi 24, 10129 Turin, Italy</w:t>
      </w:r>
    </w:p>
    <w:p w14:paraId="46ABD607" w14:textId="0DF59EA4" w:rsidR="007B661F" w:rsidRPr="009F19B9" w:rsidRDefault="007B661F" w:rsidP="0031074E">
      <w:pPr>
        <w:pStyle w:val="Els-Affiliation"/>
        <w:rPr>
          <w:color w:val="000000"/>
          <w:sz w:val="18"/>
          <w:szCs w:val="18"/>
          <w:lang w:val="it-IT"/>
        </w:rPr>
      </w:pPr>
    </w:p>
    <w:p w14:paraId="493EA31C" w14:textId="5DCAAC85" w:rsidR="007B661F" w:rsidRPr="00CF6324" w:rsidRDefault="007B661F" w:rsidP="0031074E">
      <w:pPr>
        <w:pStyle w:val="Els-Affiliation"/>
        <w:rPr>
          <w:lang w:val="en-GB"/>
        </w:rPr>
      </w:pPr>
      <w:r w:rsidRPr="00CF6324">
        <w:rPr>
          <w:vertAlign w:val="superscript"/>
          <w:lang w:val="en-GB"/>
        </w:rPr>
        <w:t xml:space="preserve">b </w:t>
      </w:r>
      <w:r w:rsidR="00474CE2" w:rsidRPr="00CF6324">
        <w:rPr>
          <w:lang w:val="en-GB"/>
        </w:rPr>
        <w:t>affiliation</w:t>
      </w:r>
    </w:p>
    <w:p w14:paraId="5B13956B" w14:textId="73EF7688" w:rsidR="0031074E" w:rsidRPr="00CF6324" w:rsidRDefault="0031074E" w:rsidP="0025185D">
      <w:pPr>
        <w:rPr>
          <w:color w:val="000000"/>
          <w:sz w:val="18"/>
          <w:szCs w:val="18"/>
        </w:rPr>
      </w:pPr>
    </w:p>
    <w:p w14:paraId="44A33FC2" w14:textId="5366DE0D" w:rsidR="0031074E" w:rsidRPr="00CF6324" w:rsidRDefault="0031074E" w:rsidP="0031074E">
      <w:pPr>
        <w:pStyle w:val="Els-Abstract-head"/>
        <w:rPr>
          <w:lang w:val="en-GB"/>
        </w:rPr>
      </w:pPr>
      <w:r w:rsidRPr="00CF6324">
        <w:rPr>
          <w:lang w:val="en-GB"/>
        </w:rPr>
        <w:t>Abstract</w:t>
      </w:r>
    </w:p>
    <w:p w14:paraId="1A243967" w14:textId="5ECE42AD" w:rsidR="0025185D" w:rsidRPr="00CF6324" w:rsidRDefault="0025185D" w:rsidP="0031074E">
      <w:pPr>
        <w:pStyle w:val="Els-Abstract-text"/>
        <w:rPr>
          <w:lang w:val="en-GB"/>
        </w:rPr>
      </w:pPr>
      <w:r w:rsidRPr="00CF6324">
        <w:rPr>
          <w:lang w:val="en-GB"/>
        </w:rPr>
        <w:t xml:space="preserve">The </w:t>
      </w:r>
      <w:r w:rsidR="005454EC" w:rsidRPr="00CF6324">
        <w:rPr>
          <w:lang w:val="en-GB"/>
        </w:rPr>
        <w:t>……</w:t>
      </w:r>
      <w:r w:rsidRPr="00CF6324">
        <w:rPr>
          <w:lang w:val="en-GB"/>
        </w:rPr>
        <w:t xml:space="preserve"> </w:t>
      </w:r>
    </w:p>
    <w:p w14:paraId="6C8C02C6" w14:textId="77777777" w:rsidR="0025185D" w:rsidRPr="00CF6324" w:rsidRDefault="0025185D" w:rsidP="0031074E">
      <w:pPr>
        <w:pStyle w:val="Els-Abstract-text"/>
        <w:rPr>
          <w:lang w:val="en-GB"/>
        </w:rPr>
      </w:pPr>
    </w:p>
    <w:p w14:paraId="33DBF44F" w14:textId="44B53C08" w:rsidR="0031074E" w:rsidRPr="00CF6324" w:rsidRDefault="007B661F" w:rsidP="00C9231D">
      <w:pPr>
        <w:pStyle w:val="Els-keywords"/>
        <w:rPr>
          <w:lang w:val="en-GB"/>
        </w:rPr>
      </w:pPr>
      <w:r w:rsidRPr="00CF6324">
        <w:rPr>
          <w:i/>
          <w:lang w:val="en-GB"/>
        </w:rPr>
        <w:t xml:space="preserve">Keywords: </w:t>
      </w:r>
      <w:r w:rsidR="00474CE2" w:rsidRPr="00CF6324">
        <w:rPr>
          <w:lang w:val="en-GB"/>
        </w:rPr>
        <w:t>Anomaly Detection, Matrix Profile, Energy Information System</w:t>
      </w:r>
    </w:p>
    <w:p w14:paraId="5D7BC116" w14:textId="2C618299" w:rsidR="007B661F" w:rsidRPr="00CF6324" w:rsidRDefault="007B661F" w:rsidP="0031074E">
      <w:pPr>
        <w:pStyle w:val="Els-1storder-head"/>
        <w:rPr>
          <w:lang w:val="en-GB"/>
        </w:rPr>
      </w:pPr>
      <w:commentRangeStart w:id="1"/>
      <w:commentRangeStart w:id="2"/>
      <w:r w:rsidRPr="00CF6324">
        <w:rPr>
          <w:lang w:val="en-GB"/>
        </w:rPr>
        <w:t>Introduction</w:t>
      </w:r>
      <w:commentRangeEnd w:id="1"/>
      <w:r w:rsidR="00F725D5" w:rsidRPr="00CF6324">
        <w:rPr>
          <w:rStyle w:val="Rimandocommento"/>
          <w:b w:val="0"/>
          <w:lang w:val="en-GB"/>
        </w:rPr>
        <w:commentReference w:id="1"/>
      </w:r>
      <w:commentRangeEnd w:id="2"/>
      <w:r w:rsidR="004B0A6C">
        <w:rPr>
          <w:rStyle w:val="Rimandocommento"/>
          <w:b w:val="0"/>
          <w:lang w:val="en-GB"/>
        </w:rPr>
        <w:commentReference w:id="2"/>
      </w:r>
    </w:p>
    <w:p w14:paraId="32117EE3" w14:textId="36474F7C" w:rsidR="00C306C3" w:rsidRPr="00850DC4" w:rsidRDefault="007B661F" w:rsidP="00117E63">
      <w:pPr>
        <w:pStyle w:val="Els-body-text-large"/>
        <w:rPr>
          <w:color w:val="FF0000"/>
          <w:lang w:val="en-GB"/>
        </w:rPr>
      </w:pPr>
      <w:bookmarkStart w:id="3" w:name="_heading=h.gjdgxs" w:colFirst="0" w:colLast="0"/>
      <w:bookmarkEnd w:id="3"/>
      <w:r w:rsidRPr="00850DC4">
        <w:rPr>
          <w:color w:val="FF0000"/>
          <w:lang w:val="en-GB"/>
        </w:rPr>
        <w:t>T</w:t>
      </w:r>
      <w:r w:rsidR="007D776F" w:rsidRPr="00850DC4">
        <w:rPr>
          <w:color w:val="FF0000"/>
          <w:lang w:val="en-GB"/>
        </w:rPr>
        <w:t>he rapidly growing electrification of buildings energy systems and appliances lead to an increasing electricity demand. On a global scale, direct and indirect C</w:t>
      </w:r>
      <w:r w:rsidR="002172D3" w:rsidRPr="00850DC4">
        <w:rPr>
          <w:color w:val="FF0000"/>
          <w:lang w:val="en-GB"/>
        </w:rPr>
        <w:t>O</w:t>
      </w:r>
      <w:r w:rsidR="00CA3FBC" w:rsidRPr="00850DC4">
        <w:rPr>
          <w:color w:val="FF0000"/>
          <w:vertAlign w:val="subscript"/>
          <w:lang w:val="en-GB"/>
        </w:rPr>
        <w:t>2</w:t>
      </w:r>
      <w:r w:rsidR="007D776F" w:rsidRPr="00850DC4">
        <w:rPr>
          <w:color w:val="FF0000"/>
          <w:lang w:val="en-GB"/>
        </w:rPr>
        <w:t xml:space="preserve"> emissions from buildings energy use reached its </w:t>
      </w:r>
      <w:r w:rsidR="00196FE3" w:rsidRPr="00850DC4">
        <w:rPr>
          <w:color w:val="FF0000"/>
          <w:lang w:val="en-GB"/>
        </w:rPr>
        <w:t>all-time</w:t>
      </w:r>
      <w:r w:rsidR="007D776F" w:rsidRPr="00850DC4">
        <w:rPr>
          <w:color w:val="FF0000"/>
          <w:lang w:val="en-GB"/>
        </w:rPr>
        <w:t xml:space="preserve"> high in 201</w:t>
      </w:r>
      <w:r w:rsidR="00E71CE0" w:rsidRPr="00850DC4">
        <w:rPr>
          <w:color w:val="FF0000"/>
          <w:lang w:val="en-GB"/>
        </w:rPr>
        <w:t>9</w:t>
      </w:r>
      <w:r w:rsidR="007D776F" w:rsidRPr="00850DC4">
        <w:rPr>
          <w:color w:val="FF0000"/>
          <w:lang w:val="en-GB"/>
        </w:rPr>
        <w:t xml:space="preserve"> </w:t>
      </w:r>
      <w:r w:rsidR="00CE003E" w:rsidRPr="00850DC4">
        <w:rPr>
          <w:color w:val="FF0000"/>
          <w:lang w:val="en-GB"/>
        </w:rPr>
        <w:fldChar w:fldCharType="begin" w:fldLock="1"/>
      </w:r>
      <w:r w:rsidR="00E71CE0" w:rsidRPr="00850DC4">
        <w:rPr>
          <w:color w:val="FF0000"/>
          <w:lang w:val="en-GB"/>
        </w:rPr>
        <w:instrText>ADDIN CSL_CITATION {"citationItems":[{"id":"ITEM-1","itemData":{"URL":"https://www.iea.org/topics/buildings","abstract":"Energy-related CO2 emissions from buildings have risen in recent years after flattening between 2013 and 2016. Direct and indirect emissions from electricity and commercial heat used in buildings rose to 10 GtCO2 in 2019, the highest level ever recorded. Several factors have contributed to this rise, including growing energy demand for heating and cooling with rising air-conditioner ownership and extreme weather events. Enormous emissions reduction potential remains untapped due to the continued use of fossil fuel-based assets, a lack of effective energy-efficiency policies and insufficient investment in sustainable buildings.","accessed":{"date-parts":[["2021","9","7"]]},"author":[{"dropping-particle":"","family":"IEA","given":"International Energy Agency","non-dropping-particle":"","parse-names":false,"suffix":""}],"id":"ITEM-1","issued":{"date-parts":[["2020"]]},"title":"Buildings A source of enormous untapped efficiency potential","type":"webpage"},"uris":["http://www.mendeley.com/documents/?uuid=4d5908c8-d509-4c7c-8814-14fb57e14d52"]}],"mendeley":{"formattedCitation":"[1]","plainTextFormattedCitation":"[1]","previouslyFormattedCitation":"[1]"},"properties":{"noteIndex":0},"schema":"https://github.com/citation-style-language/schema/raw/master/csl-citation.json"}</w:instrText>
      </w:r>
      <w:r w:rsidR="00CE003E" w:rsidRPr="00850DC4">
        <w:rPr>
          <w:color w:val="FF0000"/>
          <w:lang w:val="en-GB"/>
        </w:rPr>
        <w:fldChar w:fldCharType="separate"/>
      </w:r>
      <w:r w:rsidR="00CE003E" w:rsidRPr="00850DC4">
        <w:rPr>
          <w:noProof/>
          <w:color w:val="FF0000"/>
          <w:lang w:val="en-GB"/>
        </w:rPr>
        <w:t>[1]</w:t>
      </w:r>
      <w:r w:rsidR="00CE003E" w:rsidRPr="00850DC4">
        <w:rPr>
          <w:color w:val="FF0000"/>
          <w:lang w:val="en-GB"/>
        </w:rPr>
        <w:fldChar w:fldCharType="end"/>
      </w:r>
      <w:r w:rsidR="007D776F" w:rsidRPr="00850DC4">
        <w:rPr>
          <w:color w:val="FF0000"/>
          <w:lang w:val="en-GB"/>
        </w:rPr>
        <w:t xml:space="preserve">. </w:t>
      </w:r>
      <w:r w:rsidR="0081166C" w:rsidRPr="00850DC4">
        <w:rPr>
          <w:color w:val="FF0000"/>
          <w:lang w:val="en-GB"/>
        </w:rPr>
        <w:t xml:space="preserve">The European Commission </w:t>
      </w:r>
      <w:r w:rsidR="00CA3FBC" w:rsidRPr="00850DC4">
        <w:rPr>
          <w:color w:val="FF0000"/>
          <w:lang w:val="en-GB"/>
        </w:rPr>
        <w:fldChar w:fldCharType="begin" w:fldLock="1"/>
      </w:r>
      <w:r w:rsidR="00E71CE0" w:rsidRPr="00850DC4">
        <w:rPr>
          <w:color w:val="FF0000"/>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[2]","plainTextFormattedCitation":"[2]","previouslyFormattedCitation":"[2]"},"properties":{"noteIndex":0},"schema":"https://github.com/citation-style-language/schema/raw/master/csl-citation.json"}</w:instrText>
      </w:r>
      <w:r w:rsidR="00CA3FBC" w:rsidRPr="00850DC4">
        <w:rPr>
          <w:color w:val="FF0000"/>
          <w:lang w:val="en-GB"/>
        </w:rPr>
        <w:fldChar w:fldCharType="separate"/>
      </w:r>
      <w:r w:rsidR="00CE003E" w:rsidRPr="00850DC4">
        <w:rPr>
          <w:noProof/>
          <w:color w:val="FF0000"/>
          <w:lang w:val="en-GB"/>
        </w:rPr>
        <w:t>[2]</w:t>
      </w:r>
      <w:r w:rsidR="00CA3FBC" w:rsidRPr="00850DC4">
        <w:rPr>
          <w:color w:val="FF0000"/>
          <w:lang w:val="en-GB"/>
        </w:rPr>
        <w:fldChar w:fldCharType="end"/>
      </w:r>
      <w:r w:rsidR="007D776F" w:rsidRPr="00850DC4">
        <w:rPr>
          <w:color w:val="FF0000"/>
          <w:lang w:val="en-GB"/>
        </w:rPr>
        <w:t xml:space="preserve"> estimates that </w:t>
      </w:r>
      <w:r w:rsidR="00C306C3" w:rsidRPr="00850DC4">
        <w:rPr>
          <w:color w:val="FF0000"/>
          <w:lang w:val="en-GB"/>
        </w:rPr>
        <w:t>b</w:t>
      </w:r>
      <w:r w:rsidR="007D776F" w:rsidRPr="00850DC4">
        <w:rPr>
          <w:color w:val="FF0000"/>
          <w:lang w:val="en-GB"/>
        </w:rPr>
        <w:t>uilding sector account</w:t>
      </w:r>
      <w:r w:rsidR="00A950A8" w:rsidRPr="00850DC4">
        <w:rPr>
          <w:color w:val="FF0000"/>
          <w:lang w:val="en-GB"/>
        </w:rPr>
        <w:t>s</w:t>
      </w:r>
      <w:r w:rsidR="007D776F" w:rsidRPr="00850DC4">
        <w:rPr>
          <w:color w:val="FF0000"/>
          <w:lang w:val="en-GB"/>
        </w:rPr>
        <w:t xml:space="preserve"> for 40% of final energy use and 36% of </w:t>
      </w:r>
      <w:r w:rsidR="005454EC" w:rsidRPr="00850DC4">
        <w:rPr>
          <w:color w:val="FF0000"/>
          <w:lang w:val="en-GB"/>
        </w:rPr>
        <w:t>CO</w:t>
      </w:r>
      <w:r w:rsidR="005454EC" w:rsidRPr="00850DC4">
        <w:rPr>
          <w:color w:val="FF0000"/>
          <w:vertAlign w:val="subscript"/>
          <w:lang w:val="en-GB"/>
        </w:rPr>
        <w:t>2</w:t>
      </w:r>
      <w:r w:rsidR="007D776F" w:rsidRPr="00850DC4">
        <w:rPr>
          <w:color w:val="FF0000"/>
          <w:lang w:val="en-GB"/>
        </w:rPr>
        <w:t xml:space="preserve"> </w:t>
      </w:r>
      <w:r w:rsidR="00BF6460" w:rsidRPr="00850DC4">
        <w:rPr>
          <w:color w:val="FF0000"/>
          <w:lang w:val="en-GB"/>
        </w:rPr>
        <w:t>emissions.</w:t>
      </w:r>
      <w:r w:rsidR="007D776F" w:rsidRPr="00850DC4">
        <w:rPr>
          <w:color w:val="FF0000"/>
          <w:lang w:val="en-GB"/>
        </w:rPr>
        <w:t xml:space="preserve"> The targets imposed by the European community </w:t>
      </w:r>
      <w:r w:rsidR="00196FE3" w:rsidRPr="00850DC4">
        <w:rPr>
          <w:color w:val="FF0000"/>
          <w:lang w:val="en-GB"/>
        </w:rPr>
        <w:t xml:space="preserve">to reduce greenhouse emissions by at least 55% by 2030 </w:t>
      </w:r>
      <w:r w:rsidR="00CA3FBC" w:rsidRPr="00850DC4">
        <w:rPr>
          <w:color w:val="FF0000"/>
          <w:lang w:val="en-GB"/>
        </w:rPr>
        <w:fldChar w:fldCharType="begin" w:fldLock="1"/>
      </w:r>
      <w:r w:rsidR="00E71CE0" w:rsidRPr="00850DC4">
        <w:rPr>
          <w:color w:val="FF0000"/>
          <w:lang w:val="en-GB"/>
        </w:rPr>
        <w:instrText>ADDIN CSL_CITATION {"citationItems":[{"id":"ITEM-1","itemData":{"abstract":"Having regard to the Treaty on the Functioning of the European Union, and in particular Article 194(2) thereof, Having regard to the proposal from the European Commission, After transmission of the draft legislative act to the national parliaments, Having regard to the opinion of the European Economic and Social Committee (1), Having regard to the opinion of the Committee of the Regions (2), Acting in accordance with the ordinary legislative procedure (3), Whereas: (1) Moderation of energy demand is one of the five dimensions of the Energy Union Strategy established by the Commission communication of 25 February 2015 entitled 'A Framework Strategy for a Resilient Energy Union with a Forward-Looking Climate Change Policy'. Improving energy efficiency throughout the full energy chain, including energy generation, transmission, distribution and end-use, will benefit the environment, improve air quality and public health, reduce greenhouse gas emissions, improve energy security by reducing dependence on energy imports from outside the Union, cut energy costs for households and companies, help alleviate energy poverty, and lead to increased competitiveness, more jobs and increased economic activity throughout the economy, thus improving citizens' quality of life. This is in line with the Union commitments made in the framework of the Energy Union and global climate agenda established by the 2015 Paris Agreement on climate change following the 21st Conference of the Parties to the United Nations Framework Convention on Climate Change (4) (the 'Paris Agreement'), committing to keep the increase of the global average temperature to well below 2 °C above pre-industrial levels and to pursuing efforts to limit the temperature increase to 1,5 °C above pre-industrial levels. (2) Directive 2012/27/EU of the European Parliament and of the Council (5) is an element to progress towards the Energy Union, under which energy efficiency is to be treated as an energy source in its own right. The energy efficiency first principle should be taken into account when setting new rules for the supply side and other policy areas. The Commission should ensure that energy efficiency and demand-side response can compete on equal terms with generation capacity. Energy efficiency needs to be considered whenever decisions relating to planning the energy system or to financing are taken. Energy efficiency improvements need to be made whenever they are more cost-effective than equivalent s…","author":[{"dropping-particle":"","family":"European Parliament","given":"","non-dropping-particle":"","parse-names":false,"suffix":""}],"container-title":"Official Journal of the European Union","id":"ITEM-1","issue":"November","issued":{"date-parts":[["2018"]]},"page":"210-230","title":"Directive 2018/2002/EU","type":"article-journal","volume":"328"},"uris":["http://www.mendeley.com/documents/?uuid=87564f2c-6449-4079-9489-9824f981e909"]}],"mendeley":{"formattedCitation":"[3]","plainTextFormattedCitation":"[3]","previouslyFormattedCitation":"[3]"},"properties":{"noteIndex":0},"schema":"https://github.com/citation-style-language/schema/raw/master/csl-citation.json"}</w:instrText>
      </w:r>
      <w:r w:rsidR="00CA3FBC" w:rsidRPr="00850DC4">
        <w:rPr>
          <w:color w:val="FF0000"/>
          <w:lang w:val="en-GB"/>
        </w:rPr>
        <w:fldChar w:fldCharType="separate"/>
      </w:r>
      <w:r w:rsidR="00CE003E" w:rsidRPr="00850DC4">
        <w:rPr>
          <w:noProof/>
          <w:color w:val="FF0000"/>
          <w:lang w:val="en-GB"/>
        </w:rPr>
        <w:t>[3]</w:t>
      </w:r>
      <w:r w:rsidR="00CA3FBC" w:rsidRPr="00850DC4">
        <w:rPr>
          <w:color w:val="FF0000"/>
          <w:lang w:val="en-GB"/>
        </w:rPr>
        <w:fldChar w:fldCharType="end"/>
      </w:r>
      <w:r w:rsidR="00196FE3" w:rsidRPr="00850DC4">
        <w:rPr>
          <w:color w:val="FF0000"/>
          <w:lang w:val="en-GB"/>
        </w:rPr>
        <w:t xml:space="preserve"> highlight the critical role played </w:t>
      </w:r>
      <w:r w:rsidR="004620AA" w:rsidRPr="00850DC4">
        <w:rPr>
          <w:color w:val="FF0000"/>
          <w:lang w:val="en-GB"/>
        </w:rPr>
        <w:t>by</w:t>
      </w:r>
      <w:r w:rsidR="00196FE3" w:rsidRPr="00850DC4">
        <w:rPr>
          <w:color w:val="FF0000"/>
          <w:lang w:val="en-GB"/>
        </w:rPr>
        <w:t xml:space="preserve"> buildings. </w:t>
      </w:r>
      <w:commentRangeStart w:id="4"/>
      <w:r w:rsidR="0059031E" w:rsidRPr="00850DC4">
        <w:rPr>
          <w:color w:val="FF0000"/>
          <w:lang w:val="en-GB"/>
        </w:rPr>
        <w:t xml:space="preserve">Considering that </w:t>
      </w:r>
      <w:r w:rsidR="00CA3FBC" w:rsidRPr="00850DC4">
        <w:rPr>
          <w:color w:val="FF0000"/>
          <w:lang w:val="en-GB"/>
        </w:rPr>
        <w:fldChar w:fldCharType="begin" w:fldLock="1"/>
      </w:r>
      <w:r w:rsidR="00E71CE0" w:rsidRPr="00850DC4">
        <w:rPr>
          <w:color w:val="FF0000"/>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[4]","plainTextFormattedCitation":"[4]","previouslyFormattedCitation":"[4]"},"properties":{"noteIndex":0},"schema":"https://github.com/citation-style-language/schema/raw/master/csl-citation.json"}</w:instrText>
      </w:r>
      <w:r w:rsidR="00CA3FBC" w:rsidRPr="00850DC4">
        <w:rPr>
          <w:color w:val="FF0000"/>
          <w:lang w:val="en-GB"/>
        </w:rPr>
        <w:fldChar w:fldCharType="separate"/>
      </w:r>
      <w:r w:rsidR="00CE003E" w:rsidRPr="00850DC4">
        <w:rPr>
          <w:noProof/>
          <w:color w:val="FF0000"/>
          <w:lang w:val="en-GB"/>
        </w:rPr>
        <w:t>[4]</w:t>
      </w:r>
      <w:r w:rsidR="00CA3FBC" w:rsidRPr="00850DC4">
        <w:rPr>
          <w:color w:val="FF0000"/>
          <w:lang w:val="en-GB"/>
        </w:rPr>
        <w:fldChar w:fldCharType="end"/>
      </w:r>
      <w:r w:rsidR="0059031E" w:rsidRPr="00850DC4">
        <w:rPr>
          <w:color w:val="FF0000"/>
          <w:lang w:val="en-GB"/>
        </w:rPr>
        <w:t xml:space="preserve"> </w:t>
      </w:r>
      <w:del w:id="5" w:author="Piscitelli  Marco Savino" w:date="2021-10-27T10:31:00Z">
        <w:r w:rsidR="0059031E" w:rsidRPr="00850DC4" w:rsidDel="00D709E8">
          <w:rPr>
            <w:color w:val="FF0000"/>
            <w:lang w:val="en-GB"/>
          </w:rPr>
          <w:delText xml:space="preserve">estimates that </w:delText>
        </w:r>
      </w:del>
      <w:r w:rsidR="0059031E" w:rsidRPr="00850DC4">
        <w:rPr>
          <w:color w:val="FF0000"/>
          <w:lang w:val="en-GB"/>
        </w:rPr>
        <w:t>almost 90% of the total energy consumed during the life cycle of a building depends on the building operation, r</w:t>
      </w:r>
      <w:r w:rsidR="00196FE3" w:rsidRPr="00850DC4">
        <w:rPr>
          <w:color w:val="FF0000"/>
          <w:lang w:val="en-GB"/>
        </w:rPr>
        <w:t>educing energy consumption, increas</w:t>
      </w:r>
      <w:r w:rsidR="0059031E" w:rsidRPr="00850DC4">
        <w:rPr>
          <w:color w:val="FF0000"/>
          <w:lang w:val="en-GB"/>
        </w:rPr>
        <w:t>ing</w:t>
      </w:r>
      <w:r w:rsidR="00196FE3" w:rsidRPr="00850DC4">
        <w:rPr>
          <w:color w:val="FF0000"/>
          <w:lang w:val="en-GB"/>
        </w:rPr>
        <w:t xml:space="preserve"> </w:t>
      </w:r>
      <w:r w:rsidR="0059031E" w:rsidRPr="00850DC4">
        <w:rPr>
          <w:color w:val="FF0000"/>
          <w:lang w:val="en-GB"/>
        </w:rPr>
        <w:t xml:space="preserve">appliances </w:t>
      </w:r>
      <w:r w:rsidR="00196FE3" w:rsidRPr="00850DC4">
        <w:rPr>
          <w:color w:val="FF0000"/>
          <w:lang w:val="en-GB"/>
        </w:rPr>
        <w:t xml:space="preserve">efficiency and </w:t>
      </w:r>
      <w:r w:rsidR="007D776F" w:rsidRPr="00850DC4">
        <w:rPr>
          <w:color w:val="FF0000"/>
          <w:lang w:val="en-GB"/>
        </w:rPr>
        <w:t xml:space="preserve">prevent </w:t>
      </w:r>
      <w:r w:rsidR="00196FE3" w:rsidRPr="00850DC4">
        <w:rPr>
          <w:color w:val="FF0000"/>
          <w:lang w:val="en-GB"/>
        </w:rPr>
        <w:t xml:space="preserve">energy </w:t>
      </w:r>
      <w:r w:rsidR="007D776F" w:rsidRPr="00850DC4">
        <w:rPr>
          <w:color w:val="FF0000"/>
          <w:lang w:val="en-GB"/>
        </w:rPr>
        <w:t>wastes</w:t>
      </w:r>
      <w:r w:rsidR="00196FE3" w:rsidRPr="00850DC4">
        <w:rPr>
          <w:color w:val="FF0000"/>
          <w:lang w:val="en-GB"/>
        </w:rPr>
        <w:t xml:space="preserve"> </w:t>
      </w:r>
      <w:r w:rsidR="00C306C3" w:rsidRPr="00850DC4">
        <w:rPr>
          <w:color w:val="FF0000"/>
          <w:lang w:val="en-GB"/>
        </w:rPr>
        <w:t xml:space="preserve">through an effective energy management </w:t>
      </w:r>
      <w:r w:rsidR="00196FE3" w:rsidRPr="00850DC4">
        <w:rPr>
          <w:color w:val="FF0000"/>
          <w:lang w:val="en-GB"/>
        </w:rPr>
        <w:t xml:space="preserve">is the key to </w:t>
      </w:r>
      <w:r w:rsidR="007D776F" w:rsidRPr="00850DC4">
        <w:rPr>
          <w:color w:val="FF0000"/>
          <w:lang w:val="en-GB"/>
        </w:rPr>
        <w:t xml:space="preserve">meet climate change </w:t>
      </w:r>
      <w:r w:rsidR="00196FE3" w:rsidRPr="00850DC4">
        <w:rPr>
          <w:color w:val="FF0000"/>
          <w:lang w:val="en-GB"/>
        </w:rPr>
        <w:t>goals.</w:t>
      </w:r>
      <w:commentRangeEnd w:id="4"/>
      <w:r w:rsidR="00CB3BA6" w:rsidRPr="00850DC4">
        <w:rPr>
          <w:rStyle w:val="Rimandocommento"/>
          <w:color w:val="FF0000"/>
          <w:lang w:val="en-GB"/>
        </w:rPr>
        <w:commentReference w:id="4"/>
      </w:r>
    </w:p>
    <w:p w14:paraId="7EA2F98E" w14:textId="660EABBE" w:rsidR="00F327E3" w:rsidRPr="00CF6324" w:rsidRDefault="00C306C3" w:rsidP="00117E63">
      <w:pPr>
        <w:pStyle w:val="Els-body-text-large"/>
        <w:rPr>
          <w:lang w:val="en-GB"/>
        </w:rPr>
      </w:pPr>
      <w:r w:rsidRPr="00CF6324">
        <w:rPr>
          <w:lang w:val="en-GB"/>
        </w:rPr>
        <w:t xml:space="preserve">In the last few years, the increasingly widespread use of IoT sensors </w:t>
      </w:r>
      <w:r w:rsidR="007964D4" w:rsidRPr="00CF6324">
        <w:rPr>
          <w:lang w:val="en-GB"/>
        </w:rPr>
        <w:t>in</w:t>
      </w:r>
      <w:r w:rsidR="000C6C6C" w:rsidRPr="00CF6324">
        <w:rPr>
          <w:lang w:val="en-GB"/>
        </w:rPr>
        <w:t xml:space="preserve"> </w:t>
      </w:r>
      <w:r w:rsidRPr="00CF6324">
        <w:rPr>
          <w:lang w:val="en-GB"/>
        </w:rPr>
        <w:t>building</w:t>
      </w:r>
      <w:r w:rsidR="007964D4" w:rsidRPr="00CF6324">
        <w:rPr>
          <w:lang w:val="en-GB"/>
        </w:rPr>
        <w:t>s for</w:t>
      </w:r>
      <w:r w:rsidRPr="00CF6324">
        <w:rPr>
          <w:lang w:val="en-GB"/>
        </w:rPr>
        <w:t xml:space="preserve"> </w:t>
      </w:r>
      <w:r w:rsidR="00A126FE" w:rsidRPr="00CF6324">
        <w:rPr>
          <w:lang w:val="en-GB"/>
        </w:rPr>
        <w:t xml:space="preserve">the pervasive </w:t>
      </w:r>
      <w:r w:rsidRPr="00CF6324">
        <w:rPr>
          <w:lang w:val="en-GB"/>
        </w:rPr>
        <w:t>monitoring</w:t>
      </w:r>
      <w:r w:rsidR="00A126FE" w:rsidRPr="00CF6324">
        <w:rPr>
          <w:lang w:val="en-GB"/>
        </w:rPr>
        <w:t xml:space="preserve"> of energy-related data,</w:t>
      </w:r>
      <w:r w:rsidRPr="00CF6324">
        <w:rPr>
          <w:lang w:val="en-GB"/>
        </w:rPr>
        <w:t xml:space="preserve"> led to an unprecedented acquisition of reliable and accessible </w:t>
      </w:r>
      <w:r w:rsidR="001B265C" w:rsidRPr="00CF6324">
        <w:rPr>
          <w:lang w:val="en-GB"/>
        </w:rPr>
        <w:t>knowledge of the</w:t>
      </w:r>
      <w:r w:rsidR="00774AE0" w:rsidRPr="00CF6324">
        <w:rPr>
          <w:lang w:val="en-GB"/>
        </w:rPr>
        <w:t xml:space="preserve"> building performance during operations</w:t>
      </w:r>
      <w:r w:rsidRPr="00CF6324">
        <w:rPr>
          <w:lang w:val="en-GB"/>
        </w:rPr>
        <w:t xml:space="preserve">. 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CF6324">
        <w:rPr>
          <w:lang w:val="en-GB"/>
        </w:rPr>
        <w:t>In the last few years data gathered in</w:t>
      </w:r>
      <w:r w:rsidRPr="00CF6324">
        <w:rPr>
          <w:lang w:val="en-GB"/>
        </w:rPr>
        <w:t xml:space="preserve"> th</w:t>
      </w:r>
      <w:r w:rsidR="0081166C" w:rsidRPr="00CF6324">
        <w:rPr>
          <w:lang w:val="en-GB"/>
        </w:rPr>
        <w:t>e</w:t>
      </w:r>
      <w:r w:rsidRPr="00CF6324">
        <w:rPr>
          <w:lang w:val="en-GB"/>
        </w:rPr>
        <w:t xml:space="preserve"> building sector </w:t>
      </w:r>
      <w:r w:rsidR="0081166C" w:rsidRPr="00CF6324">
        <w:rPr>
          <w:lang w:val="en-GB"/>
        </w:rPr>
        <w:t xml:space="preserve">reached the order of </w:t>
      </w:r>
      <w:r w:rsidRPr="00CF6324">
        <w:rPr>
          <w:lang w:val="en-GB"/>
        </w:rPr>
        <w:t>zettabyte</w:t>
      </w:r>
      <w:r w:rsidR="0081166C" w:rsidRPr="00CF6324">
        <w:rPr>
          <w:lang w:val="en-GB"/>
        </w:rPr>
        <w:t xml:space="preserve"> </w:t>
      </w:r>
      <w:r w:rsidR="0081166C" w:rsidRPr="00CF6324">
        <w:rPr>
          <w:lang w:val="en-GB"/>
        </w:rPr>
        <w:fldChar w:fldCharType="begin" w:fldLock="1"/>
      </w:r>
      <w:r w:rsidR="00421D4C">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[5]","plainTextFormattedCitation":"[5]","previouslyFormattedCitation":"[5]"},"properties":{"noteIndex":0},"schema":"https://github.com/citation-style-language/schema/raw/master/csl-citation.json"}</w:instrText>
      </w:r>
      <w:r w:rsidR="0081166C" w:rsidRPr="00CF6324">
        <w:rPr>
          <w:lang w:val="en-GB"/>
        </w:rPr>
        <w:fldChar w:fldCharType="separate"/>
      </w:r>
      <w:r w:rsidR="000866E1" w:rsidRPr="000866E1">
        <w:rPr>
          <w:noProof/>
          <w:lang w:val="en-GB"/>
        </w:rPr>
        <w:t>[5]</w:t>
      </w:r>
      <w:r w:rsidR="0081166C" w:rsidRPr="00CF6324">
        <w:rPr>
          <w:lang w:val="en-GB"/>
        </w:rPr>
        <w:fldChar w:fldCharType="end"/>
      </w:r>
      <w:r w:rsidR="00E71CE0" w:rsidRPr="00CF6324">
        <w:rPr>
          <w:lang w:val="en-GB"/>
        </w:rPr>
        <w:t xml:space="preserve"> </w:t>
      </w:r>
      <w:r w:rsidRPr="00CF6324">
        <w:rPr>
          <w:lang w:val="en-GB"/>
        </w:rPr>
        <w:t>making buildings not only</w:t>
      </w:r>
      <w:r w:rsidR="000C6C6C" w:rsidRPr="00CF6324">
        <w:rPr>
          <w:lang w:val="en-GB"/>
        </w:rPr>
        <w:t xml:space="preserve"> </w:t>
      </w:r>
      <w:r w:rsidRPr="00CF6324">
        <w:rPr>
          <w:lang w:val="en-GB"/>
        </w:rPr>
        <w:t xml:space="preserve">energy intensive but information intensive </w:t>
      </w:r>
      <w:r w:rsidR="00CA3FBC" w:rsidRPr="00CF6324">
        <w:rPr>
          <w:lang w:val="en-GB"/>
        </w:rPr>
        <w:fldChar w:fldCharType="begin" w:fldLock="1"/>
      </w:r>
      <w:r w:rsidR="00421D4C">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[6]","plainTextFormattedCitation":"[6]","previouslyFormattedCitation":"[6]"},"properties":{"noteIndex":0},"schema":"https://github.com/citation-style-language/schema/raw/master/csl-citation.json"}</w:instrText>
      </w:r>
      <w:r w:rsidR="00CA3FBC" w:rsidRPr="00CF6324">
        <w:rPr>
          <w:lang w:val="en-GB"/>
        </w:rPr>
        <w:fldChar w:fldCharType="separate"/>
      </w:r>
      <w:r w:rsidR="000866E1" w:rsidRPr="000866E1">
        <w:rPr>
          <w:noProof/>
          <w:lang w:val="en-GB"/>
        </w:rPr>
        <w:t>[6]</w:t>
      </w:r>
      <w:r w:rsidR="00CA3FBC" w:rsidRPr="00CF6324">
        <w:rPr>
          <w:lang w:val="en-GB"/>
        </w:rPr>
        <w:fldChar w:fldCharType="end"/>
      </w:r>
      <w:r w:rsidRPr="00CF6324">
        <w:rPr>
          <w:lang w:val="en-GB"/>
        </w:rPr>
        <w:t xml:space="preserve">. </w:t>
      </w:r>
      <w:r w:rsidR="00D341A6" w:rsidRPr="00CF6324">
        <w:rPr>
          <w:lang w:val="en-GB"/>
        </w:rPr>
        <w:t xml:space="preserve">Building data are heterogeneous </w:t>
      </w:r>
      <w:r w:rsidR="0099280F" w:rsidRPr="00CF6324">
        <w:rPr>
          <w:lang w:val="en-GB"/>
        </w:rPr>
        <w:t xml:space="preserve">and </w:t>
      </w:r>
      <w:r w:rsidR="00D341A6" w:rsidRPr="00CF6324">
        <w:rPr>
          <w:lang w:val="en-GB"/>
        </w:rPr>
        <w:t xml:space="preserve">reflects </w:t>
      </w:r>
      <w:r w:rsidR="0099280F" w:rsidRPr="00CF6324">
        <w:rPr>
          <w:lang w:val="en-GB"/>
        </w:rPr>
        <w:t>the</w:t>
      </w:r>
      <w:r w:rsidR="00D341A6" w:rsidRPr="00CF6324">
        <w:rPr>
          <w:lang w:val="en-GB"/>
        </w:rPr>
        <w:t xml:space="preserve"> complex interaction that occurs between occupants, energy systems, the building envelope, and external conditions</w:t>
      </w:r>
      <w:r w:rsidR="000D4A26" w:rsidRPr="00CF6324">
        <w:rPr>
          <w:lang w:val="en-GB"/>
        </w:rPr>
        <w:t xml:space="preserve">. </w:t>
      </w:r>
      <w:r w:rsidR="009F0E75" w:rsidRPr="00CF6324">
        <w:rPr>
          <w:lang w:val="en-GB"/>
        </w:rPr>
        <w:t>Managing those data is not trivial</w:t>
      </w:r>
      <w:r w:rsidR="0099280F" w:rsidRPr="00CF6324">
        <w:rPr>
          <w:lang w:val="en-GB"/>
        </w:rPr>
        <w:t xml:space="preserve">, however if properly managed </w:t>
      </w:r>
      <w:r w:rsidR="00C8707C" w:rsidRPr="00CF6324">
        <w:rPr>
          <w:lang w:val="en-GB"/>
        </w:rPr>
        <w:t xml:space="preserve">ingested </w:t>
      </w:r>
      <w:r w:rsidR="0099280F" w:rsidRPr="00CF6324">
        <w:rPr>
          <w:lang w:val="en-GB"/>
        </w:rPr>
        <w:t xml:space="preserve">and </w:t>
      </w:r>
      <w:r w:rsidR="007118FB" w:rsidRPr="00CF6324">
        <w:rPr>
          <w:lang w:val="en-GB"/>
        </w:rPr>
        <w:t>analysed</w:t>
      </w:r>
      <w:r w:rsidR="0099280F" w:rsidRPr="00CF6324">
        <w:rPr>
          <w:lang w:val="en-GB"/>
        </w:rPr>
        <w:t xml:space="preserve">, provide the opportunity to gain insight on the building operational </w:t>
      </w:r>
      <w:r w:rsidR="007118FB" w:rsidRPr="00CF6324">
        <w:rPr>
          <w:lang w:val="en-GB"/>
        </w:rPr>
        <w:t>behaviour</w:t>
      </w:r>
      <w:r w:rsidR="0099280F" w:rsidRPr="00CF6324">
        <w:rPr>
          <w:lang w:val="en-GB"/>
        </w:rPr>
        <w:t xml:space="preserve"> discovering opportunities for savings</w:t>
      </w:r>
      <w:r w:rsidR="0081166C" w:rsidRPr="00CF6324">
        <w:rPr>
          <w:lang w:val="en-GB"/>
        </w:rPr>
        <w:t xml:space="preserve"> </w:t>
      </w:r>
      <w:r w:rsidR="0081166C" w:rsidRPr="00CF6324">
        <w:rPr>
          <w:lang w:val="en-GB"/>
        </w:rPr>
        <w:fldChar w:fldCharType="begin" w:fldLock="1"/>
      </w:r>
      <w:r w:rsidR="00421D4C">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[7]","plainTextFormattedCitation":"[7]","previouslyFormattedCitation":"[7]"},"properties":{"noteIndex":0},"schema":"https://github.com/citation-style-language/schema/raw/master/csl-citation.json"}</w:instrText>
      </w:r>
      <w:r w:rsidR="0081166C" w:rsidRPr="00CF6324">
        <w:rPr>
          <w:lang w:val="en-GB"/>
        </w:rPr>
        <w:fldChar w:fldCharType="separate"/>
      </w:r>
      <w:r w:rsidR="000866E1" w:rsidRPr="000866E1">
        <w:rPr>
          <w:noProof/>
          <w:lang w:val="en-GB"/>
        </w:rPr>
        <w:t>[7]</w:t>
      </w:r>
      <w:r w:rsidR="0081166C" w:rsidRPr="00CF6324">
        <w:rPr>
          <w:lang w:val="en-GB"/>
        </w:rPr>
        <w:fldChar w:fldCharType="end"/>
      </w:r>
      <w:r w:rsidR="0099280F" w:rsidRPr="00CF6324">
        <w:rPr>
          <w:lang w:val="en-GB"/>
        </w:rPr>
        <w:t xml:space="preserve">. </w:t>
      </w:r>
    </w:p>
    <w:p w14:paraId="17C35EFB" w14:textId="4CEEE337" w:rsidR="00BC572A" w:rsidRPr="00CF6324" w:rsidRDefault="00C306C3" w:rsidP="0081166C">
      <w:pPr>
        <w:pStyle w:val="Els-body-text-large"/>
        <w:rPr>
          <w:lang w:val="en-GB"/>
        </w:rPr>
      </w:pPr>
      <w:r w:rsidRPr="00CF6324">
        <w:rPr>
          <w:lang w:val="en-GB"/>
        </w:rPr>
        <w:t>A robust coupling</w:t>
      </w:r>
      <w:r w:rsidR="00491387" w:rsidRPr="00CF6324">
        <w:rPr>
          <w:lang w:val="en-GB"/>
        </w:rPr>
        <w:t xml:space="preserve"> of IoT sensors</w:t>
      </w:r>
      <w:r w:rsidRPr="00CF6324">
        <w:rPr>
          <w:lang w:val="en-GB"/>
        </w:rPr>
        <w:t xml:space="preserve"> data, </w:t>
      </w:r>
      <w:r w:rsidR="0081166C" w:rsidRPr="00CF6324">
        <w:rPr>
          <w:lang w:val="en-GB"/>
        </w:rPr>
        <w:t>m</w:t>
      </w:r>
      <w:r w:rsidR="00491387" w:rsidRPr="00CF6324">
        <w:rPr>
          <w:lang w:val="en-GB"/>
        </w:rPr>
        <w:t>achine learning approaches</w:t>
      </w:r>
      <w:r w:rsidRPr="00CF6324">
        <w:rPr>
          <w:lang w:val="en-GB"/>
        </w:rPr>
        <w:t xml:space="preserve"> and energy domain </w:t>
      </w:r>
      <w:r w:rsidR="00491387" w:rsidRPr="00CF6324">
        <w:rPr>
          <w:lang w:val="en-GB"/>
        </w:rPr>
        <w:t xml:space="preserve">has been proved to be effective </w:t>
      </w:r>
      <w:r w:rsidRPr="00CF6324">
        <w:rPr>
          <w:lang w:val="en-GB"/>
        </w:rPr>
        <w:t xml:space="preserve">in terms of energy savings opportunities </w:t>
      </w:r>
      <w:r w:rsidR="00BC572A" w:rsidRPr="00CF6324">
        <w:rPr>
          <w:lang w:val="en-GB"/>
        </w:rPr>
        <w:t>to variety of tasks</w:t>
      </w:r>
      <w:r w:rsidR="00CA3FBC" w:rsidRPr="00CF6324">
        <w:rPr>
          <w:lang w:val="en-GB"/>
        </w:rPr>
        <w:t xml:space="preserve">: </w:t>
      </w:r>
      <w:r w:rsidR="00BC572A" w:rsidRPr="00CF6324">
        <w:rPr>
          <w:lang w:val="en-GB"/>
        </w:rPr>
        <w:t xml:space="preserve">pattern recognition, energy consumption forecasting, anomaly detection and diagnosis, advanced benchmarking, load profiling, and schedule optimization of building energy systems. </w:t>
      </w:r>
    </w:p>
    <w:p w14:paraId="4014C2D4" w14:textId="02777424" w:rsidR="004B30E2" w:rsidRPr="00CF6324" w:rsidRDefault="0099280F" w:rsidP="00117E63">
      <w:pPr>
        <w:pStyle w:val="Els-body-text-large"/>
        <w:rPr>
          <w:lang w:val="en-GB"/>
        </w:rPr>
      </w:pPr>
      <w:commentRangeStart w:id="6"/>
      <w:commentRangeStart w:id="7"/>
      <w:r w:rsidRPr="00CF6324">
        <w:rPr>
          <w:lang w:val="en-GB"/>
        </w:rPr>
        <w:t>In this paper</w:t>
      </w:r>
      <w:r w:rsidR="00BC572A" w:rsidRPr="00CF6324">
        <w:rPr>
          <w:lang w:val="en-GB"/>
        </w:rPr>
        <w:t xml:space="preserve">, </w:t>
      </w:r>
      <w:r w:rsidRPr="00CF6324">
        <w:rPr>
          <w:lang w:val="en-GB"/>
        </w:rPr>
        <w:t>we focus anomaly detection</w:t>
      </w:r>
      <w:r w:rsidR="004D2413" w:rsidRPr="00CF6324">
        <w:rPr>
          <w:lang w:val="en-GB"/>
        </w:rPr>
        <w:t xml:space="preserve"> of electrical loads in buildings</w:t>
      </w:r>
      <w:r w:rsidR="00862004" w:rsidRPr="00CF6324">
        <w:rPr>
          <w:lang w:val="en-GB"/>
        </w:rPr>
        <w:t xml:space="preserve">, </w:t>
      </w:r>
      <w:r w:rsidR="00BC572A" w:rsidRPr="00CF6324">
        <w:rPr>
          <w:lang w:val="en-GB"/>
        </w:rPr>
        <w:t xml:space="preserve">which is a key application to aid decision </w:t>
      </w:r>
      <w:r w:rsidR="00E7646F" w:rsidRPr="00CF6324">
        <w:rPr>
          <w:lang w:val="en-GB"/>
        </w:rPr>
        <w:t>makers</w:t>
      </w:r>
      <w:r w:rsidR="00BC572A" w:rsidRPr="00CF6324">
        <w:rPr>
          <w:lang w:val="en-GB"/>
        </w:rPr>
        <w:t xml:space="preserve"> to reduce wastes and promote sustainable </w:t>
      </w:r>
      <w:r w:rsidR="007118FB" w:rsidRPr="00CF6324">
        <w:rPr>
          <w:lang w:val="en-GB"/>
        </w:rPr>
        <w:t>behaviour</w:t>
      </w:r>
      <w:r w:rsidR="00BC572A" w:rsidRPr="00CF6324">
        <w:rPr>
          <w:lang w:val="en-GB"/>
        </w:rPr>
        <w:t xml:space="preserve"> of end users.</w:t>
      </w:r>
      <w:commentRangeEnd w:id="6"/>
      <w:r w:rsidR="00F327E3" w:rsidRPr="00CF6324">
        <w:rPr>
          <w:rStyle w:val="Rimandocommento"/>
          <w:lang w:val="en-GB"/>
        </w:rPr>
        <w:commentReference w:id="6"/>
      </w:r>
      <w:commentRangeEnd w:id="7"/>
      <w:r w:rsidR="00A82615" w:rsidRPr="00CF6324">
        <w:rPr>
          <w:rStyle w:val="Rimandocommento"/>
          <w:lang w:val="en-GB"/>
        </w:rPr>
        <w:commentReference w:id="7"/>
      </w:r>
    </w:p>
    <w:p w14:paraId="413C9929" w14:textId="0E202D6E" w:rsidR="0066703F" w:rsidRPr="00CF6324" w:rsidRDefault="0066703F" w:rsidP="004B30E2">
      <w:pPr>
        <w:pStyle w:val="Els-2ndorder-head"/>
        <w:rPr>
          <w:lang w:val="en-GB"/>
        </w:rPr>
      </w:pPr>
      <w:r w:rsidRPr="00CF6324">
        <w:rPr>
          <w:lang w:val="en-GB"/>
        </w:rPr>
        <w:lastRenderedPageBreak/>
        <w:t>Anomaly detection</w:t>
      </w:r>
      <w:r w:rsidR="009D2EE4" w:rsidRPr="00CF6324">
        <w:rPr>
          <w:lang w:val="en-GB"/>
        </w:rPr>
        <w:t xml:space="preserve"> and diagnosis in </w:t>
      </w:r>
      <w:commentRangeStart w:id="8"/>
      <w:r w:rsidR="009D2EE4" w:rsidRPr="00CF6324">
        <w:rPr>
          <w:lang w:val="en-GB"/>
        </w:rPr>
        <w:t>buildings</w:t>
      </w:r>
      <w:commentRangeEnd w:id="8"/>
      <w:r w:rsidR="00FE7076" w:rsidRPr="00CF6324">
        <w:rPr>
          <w:rStyle w:val="Rimandocommento"/>
          <w:i w:val="0"/>
          <w:lang w:val="en-GB"/>
        </w:rPr>
        <w:commentReference w:id="8"/>
      </w:r>
      <w:r w:rsidRPr="00CF6324">
        <w:rPr>
          <w:lang w:val="en-GB"/>
        </w:rPr>
        <w:t>: related work</w:t>
      </w:r>
    </w:p>
    <w:p w14:paraId="32928965" w14:textId="08E478EE" w:rsidR="00F327E3" w:rsidRPr="00CF6324" w:rsidRDefault="005454EC" w:rsidP="00421D4C">
      <w:pPr>
        <w:pStyle w:val="Els-body-text-large"/>
        <w:rPr>
          <w:lang w:val="en-GB"/>
        </w:rPr>
      </w:pPr>
      <w:r w:rsidRPr="00CF6324">
        <w:rPr>
          <w:lang w:val="en-GB"/>
        </w:rPr>
        <w:t xml:space="preserve">In </w:t>
      </w:r>
      <w:r w:rsidR="00DD2768" w:rsidRPr="00CF6324">
        <w:rPr>
          <w:lang w:val="en-GB"/>
        </w:rPr>
        <w:t xml:space="preserve">the </w:t>
      </w:r>
      <w:r w:rsidRPr="00CF6324">
        <w:rPr>
          <w:lang w:val="en-GB"/>
        </w:rPr>
        <w:t>energy</w:t>
      </w:r>
      <w:r w:rsidR="009336DD" w:rsidRPr="00CF6324">
        <w:rPr>
          <w:lang w:val="en-GB"/>
        </w:rPr>
        <w:t xml:space="preserve"> and buildings</w:t>
      </w:r>
      <w:r w:rsidRPr="00CF6324">
        <w:rPr>
          <w:lang w:val="en-GB"/>
        </w:rPr>
        <w:t xml:space="preserve"> field</w:t>
      </w:r>
      <w:r w:rsidR="009336DD" w:rsidRPr="00CF6324">
        <w:rPr>
          <w:lang w:val="en-GB"/>
        </w:rPr>
        <w:t>,</w:t>
      </w:r>
      <w:r w:rsidRPr="00CF6324">
        <w:rPr>
          <w:lang w:val="en-GB"/>
        </w:rPr>
        <w:t xml:space="preserve"> a</w:t>
      </w:r>
      <w:r w:rsidR="00BC572A" w:rsidRPr="00CF6324">
        <w:rPr>
          <w:lang w:val="en-GB"/>
        </w:rPr>
        <w:t xml:space="preserve">nomaly detection can be employed </w:t>
      </w:r>
      <w:r w:rsidR="009336DD" w:rsidRPr="00CF6324">
        <w:rPr>
          <w:lang w:val="en-GB"/>
        </w:rPr>
        <w:t>to</w:t>
      </w:r>
      <w:r w:rsidR="000C6C6C" w:rsidRPr="00CF6324">
        <w:rPr>
          <w:lang w:val="en-GB"/>
        </w:rPr>
        <w:t xml:space="preserve"> </w:t>
      </w:r>
      <w:r w:rsidR="00BC572A" w:rsidRPr="00CF6324">
        <w:rPr>
          <w:lang w:val="en-GB"/>
        </w:rPr>
        <w:t xml:space="preserve">detect abnormal </w:t>
      </w:r>
      <w:r w:rsidR="000B0870" w:rsidRPr="00CF6324">
        <w:rPr>
          <w:lang w:val="en-GB"/>
        </w:rPr>
        <w:t>behaviour</w:t>
      </w:r>
      <w:r w:rsidR="00BC572A" w:rsidRPr="00CF6324">
        <w:rPr>
          <w:lang w:val="en-GB"/>
        </w:rPr>
        <w:t xml:space="preserve"> of end users, </w:t>
      </w:r>
      <w:r w:rsidR="00023E0E" w:rsidRPr="00CF6324">
        <w:rPr>
          <w:lang w:val="en-GB"/>
        </w:rPr>
        <w:t xml:space="preserve">to </w:t>
      </w:r>
      <w:r w:rsidR="00BC572A" w:rsidRPr="00CF6324">
        <w:rPr>
          <w:lang w:val="en-GB"/>
        </w:rPr>
        <w:t>detect</w:t>
      </w:r>
      <w:r w:rsidR="000C6C6C" w:rsidRPr="00CF6324">
        <w:rPr>
          <w:lang w:val="en-GB"/>
        </w:rPr>
        <w:t xml:space="preserve"> </w:t>
      </w:r>
      <w:r w:rsidR="00023E0E" w:rsidRPr="00CF6324">
        <w:rPr>
          <w:lang w:val="en-GB"/>
        </w:rPr>
        <w:t xml:space="preserve">the </w:t>
      </w:r>
      <w:r w:rsidR="00BC572A" w:rsidRPr="00CF6324">
        <w:rPr>
          <w:lang w:val="en-GB"/>
        </w:rPr>
        <w:t xml:space="preserve">faulty </w:t>
      </w:r>
      <w:r w:rsidR="00023E0E" w:rsidRPr="00CF6324">
        <w:rPr>
          <w:lang w:val="en-GB"/>
        </w:rPr>
        <w:t xml:space="preserve">operation of </w:t>
      </w:r>
      <w:r w:rsidR="00BC572A" w:rsidRPr="00CF6324">
        <w:rPr>
          <w:lang w:val="en-GB"/>
        </w:rPr>
        <w:t>appliance</w:t>
      </w:r>
      <w:r w:rsidR="00023E0E" w:rsidRPr="00CF6324">
        <w:rPr>
          <w:lang w:val="en-GB"/>
        </w:rPr>
        <w:t>s</w:t>
      </w:r>
      <w:r w:rsidR="00BC572A" w:rsidRPr="00CF6324">
        <w:rPr>
          <w:lang w:val="en-GB"/>
        </w:rPr>
        <w:t xml:space="preserve"> or energy system</w:t>
      </w:r>
      <w:r w:rsidR="00023E0E" w:rsidRPr="00CF6324">
        <w:rPr>
          <w:lang w:val="en-GB"/>
        </w:rPr>
        <w:t>s</w:t>
      </w:r>
      <w:r w:rsidR="00BC572A" w:rsidRPr="00CF6324">
        <w:rPr>
          <w:lang w:val="en-GB"/>
        </w:rPr>
        <w:t xml:space="preserve"> and spotting technical and non-technical energy loss </w:t>
      </w:r>
      <w:r w:rsidR="00CA3FB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CF6324">
        <w:rPr>
          <w:lang w:val="en-GB"/>
        </w:rPr>
        <w:fldChar w:fldCharType="separate"/>
      </w:r>
      <w:r w:rsidR="000866E1" w:rsidRPr="000866E1">
        <w:rPr>
          <w:noProof/>
          <w:lang w:val="en-GB"/>
        </w:rPr>
        <w:t>[8]</w:t>
      </w:r>
      <w:r w:rsidR="00CA3FBC" w:rsidRPr="00CF6324">
        <w:rPr>
          <w:lang w:val="en-GB"/>
        </w:rPr>
        <w:fldChar w:fldCharType="end"/>
      </w:r>
      <w:r w:rsidR="00BC572A" w:rsidRPr="00CF6324">
        <w:rPr>
          <w:lang w:val="en-GB"/>
        </w:rPr>
        <w:t>.</w:t>
      </w:r>
      <w:r w:rsidR="0081166C" w:rsidRPr="00CF6324">
        <w:rPr>
          <w:lang w:val="en-GB"/>
        </w:rPr>
        <w:t xml:space="preserve"> </w:t>
      </w:r>
      <w:r w:rsidRPr="00CF6324">
        <w:rPr>
          <w:lang w:val="en-GB"/>
        </w:rPr>
        <w:t>Strictly speaking, a</w:t>
      </w:r>
      <w:r w:rsidR="00B73744" w:rsidRPr="00CF6324">
        <w:rPr>
          <w:lang w:val="en-GB"/>
        </w:rPr>
        <w:t xml:space="preserve">n </w:t>
      </w:r>
      <w:r w:rsidR="00F327E3" w:rsidRPr="00CF6324">
        <w:rPr>
          <w:lang w:val="en-GB"/>
        </w:rPr>
        <w:t xml:space="preserve">anomaly </w:t>
      </w:r>
      <w:r w:rsidR="009270A9" w:rsidRPr="00CF6324">
        <w:rPr>
          <w:lang w:val="en-GB"/>
        </w:rPr>
        <w:t xml:space="preserve">is a </w:t>
      </w:r>
      <w:r w:rsidR="00B73744" w:rsidRPr="00CF6324">
        <w:rPr>
          <w:lang w:val="en-GB"/>
        </w:rPr>
        <w:t xml:space="preserve">region of data with significantly different </w:t>
      </w:r>
      <w:r w:rsidR="000B0870" w:rsidRPr="00CF6324">
        <w:rPr>
          <w:lang w:val="en-GB"/>
        </w:rPr>
        <w:t>behaviour</w:t>
      </w:r>
      <w:r w:rsidR="00B73744" w:rsidRPr="00CF6324">
        <w:rPr>
          <w:lang w:val="en-GB"/>
        </w:rPr>
        <w:t xml:space="preserve"> from other data and that do not conform to expected values</w:t>
      </w:r>
      <w:r w:rsidR="000866E1">
        <w:rPr>
          <w:lang w:val="en-GB"/>
        </w:rPr>
        <w:t xml:space="preserve"> </w:t>
      </w:r>
      <w:r w:rsidR="000866E1">
        <w:rPr>
          <w:lang w:val="en-GB"/>
        </w:rPr>
        <w:fldChar w:fldCharType="begin" w:fldLock="1"/>
      </w:r>
      <w:r w:rsidR="00421D4C">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[9]"},"properties":{"noteIndex":0},"schema":"https://github.com/citation-style-language/schema/raw/master/csl-citation.json"}</w:instrText>
      </w:r>
      <w:r w:rsidR="000866E1">
        <w:rPr>
          <w:lang w:val="en-GB"/>
        </w:rPr>
        <w:fldChar w:fldCharType="separate"/>
      </w:r>
      <w:r w:rsidR="000866E1" w:rsidRPr="000866E1">
        <w:rPr>
          <w:noProof/>
          <w:lang w:val="en-GB"/>
        </w:rPr>
        <w:t>[9]</w:t>
      </w:r>
      <w:r w:rsidR="000866E1">
        <w:rPr>
          <w:lang w:val="en-GB"/>
        </w:rPr>
        <w:fldChar w:fldCharType="end"/>
      </w:r>
      <w:r w:rsidR="00B73744" w:rsidRPr="00CF6324">
        <w:rPr>
          <w:lang w:val="en-GB"/>
        </w:rPr>
        <w:t>. It can be referred as discord, outlier</w:t>
      </w:r>
      <w:r w:rsidR="000866E1">
        <w:rPr>
          <w:lang w:val="en-GB"/>
        </w:rPr>
        <w:t xml:space="preserve">, deviation </w:t>
      </w:r>
      <w:r w:rsidR="00B73744" w:rsidRPr="00CF6324">
        <w:rPr>
          <w:lang w:val="en-GB"/>
        </w:rPr>
        <w:t>or exception and its definition is significantly different depending on the field of application</w:t>
      </w:r>
      <w:r w:rsidR="00FA1875">
        <w:rPr>
          <w:lang w:val="en-GB"/>
        </w:rPr>
        <w:t xml:space="preserve"> and it strongly depend on the analysis performed and the intended application. </w:t>
      </w:r>
      <w:r w:rsidR="00421D4C">
        <w:rPr>
          <w:lang w:val="en-GB"/>
        </w:rPr>
        <w:t>W</w:t>
      </w:r>
      <w:r w:rsidR="00394AB9" w:rsidRPr="00CF6324">
        <w:rPr>
          <w:lang w:val="en-GB"/>
        </w:rPr>
        <w:t xml:space="preserve">hen performing anomaly detection </w:t>
      </w:r>
      <w:r w:rsidR="00421D4C">
        <w:rPr>
          <w:lang w:val="en-GB"/>
        </w:rPr>
        <w:t xml:space="preserve">on </w:t>
      </w:r>
      <w:r w:rsidR="00421D4C" w:rsidRPr="00CF6324">
        <w:rPr>
          <w:lang w:val="en-GB"/>
        </w:rPr>
        <w:t>buildings energy consumptions</w:t>
      </w:r>
      <w:r w:rsidR="00421D4C">
        <w:rPr>
          <w:lang w:val="en-GB"/>
        </w:rPr>
        <w:t xml:space="preserve"> to detect</w:t>
      </w:r>
      <w:r w:rsidR="00421D4C" w:rsidRPr="00421D4C">
        <w:rPr>
          <w:lang w:val="en-GB"/>
        </w:rPr>
        <w:t xml:space="preserve"> </w:t>
      </w:r>
      <w:r w:rsidR="00421D4C" w:rsidRPr="00CF6324">
        <w:rPr>
          <w:lang w:val="en-GB"/>
        </w:rPr>
        <w:t xml:space="preserve">abnormal occupation patterns, wrong occupants behaviour, incorrect functioning of energy systems, abnormal sub loads consumption and so on </w:t>
      </w:r>
      <w:r w:rsidR="00421D4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421D4C" w:rsidRPr="00CF6324">
        <w:rPr>
          <w:lang w:val="en-GB"/>
        </w:rPr>
        <w:fldChar w:fldCharType="separate"/>
      </w:r>
      <w:r w:rsidR="00421D4C" w:rsidRPr="000866E1">
        <w:rPr>
          <w:noProof/>
          <w:lang w:val="en-GB"/>
        </w:rPr>
        <w:t>[8]</w:t>
      </w:r>
      <w:r w:rsidR="00421D4C" w:rsidRPr="00CF6324">
        <w:rPr>
          <w:lang w:val="en-GB"/>
        </w:rPr>
        <w:fldChar w:fldCharType="end"/>
      </w:r>
      <w:r w:rsidR="00421D4C">
        <w:rPr>
          <w:lang w:val="en-GB"/>
        </w:rPr>
        <w:t xml:space="preserve">, </w:t>
      </w:r>
      <w:r w:rsidR="00394AB9" w:rsidRPr="00CF6324">
        <w:rPr>
          <w:lang w:val="en-GB"/>
        </w:rPr>
        <w:t>is of paramount importance to take into consideration other information sources related to the internal and external environmental conditions, level of detection, occupancy patterns, and join the domain knowledge.</w:t>
      </w:r>
    </w:p>
    <w:p w14:paraId="01C58E3C" w14:textId="7E867B7E" w:rsidR="00150249" w:rsidRPr="00CF6324" w:rsidRDefault="00651877" w:rsidP="004C6FDB">
      <w:pPr>
        <w:pStyle w:val="Els-body-text-large"/>
        <w:rPr>
          <w:lang w:val="en-GB"/>
        </w:rPr>
      </w:pPr>
      <w:r w:rsidRPr="00CF6324">
        <w:rPr>
          <w:lang w:val="en-GB"/>
        </w:rPr>
        <w:t>Many categorization have been proposed in literature</w:t>
      </w:r>
      <w:r w:rsidR="00B73744" w:rsidRPr="00CF6324">
        <w:rPr>
          <w:lang w:val="en-GB"/>
        </w:rPr>
        <w:t xml:space="preserve"> </w:t>
      </w:r>
      <w:r w:rsidR="00CA3FBC" w:rsidRPr="00CF6324">
        <w:rPr>
          <w:lang w:val="en-GB"/>
        </w:rPr>
        <w:fldChar w:fldCharType="begin" w:fldLock="1"/>
      </w:r>
      <w:r w:rsidR="00E71CE0" w:rsidRPr="00CF6324">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[10]"},"properties":{"noteIndex":0},"schema":"https://github.com/citation-style-language/schema/raw/master/csl-citation.json"}</w:instrText>
      </w:r>
      <w:r w:rsidR="00CA3FBC" w:rsidRPr="00CF6324">
        <w:rPr>
          <w:lang w:val="en-GB"/>
        </w:rPr>
        <w:fldChar w:fldCharType="separate"/>
      </w:r>
      <w:r w:rsidR="00CE003E" w:rsidRPr="00CF6324">
        <w:rPr>
          <w:noProof/>
          <w:lang w:val="en-GB"/>
        </w:rPr>
        <w:t>[10]</w:t>
      </w:r>
      <w:r w:rsidR="00CA3FBC" w:rsidRPr="00CF6324">
        <w:rPr>
          <w:lang w:val="en-GB"/>
        </w:rPr>
        <w:fldChar w:fldCharType="end"/>
      </w:r>
      <w:r w:rsidR="001709FE" w:rsidRPr="00CF6324">
        <w:rPr>
          <w:lang w:val="en-GB"/>
        </w:rPr>
        <w:t xml:space="preserve"> and some are specific for building environments</w:t>
      </w:r>
      <w:r w:rsidRPr="00CF6324">
        <w:rPr>
          <w:lang w:val="en-GB"/>
        </w:rPr>
        <w:t xml:space="preserve"> </w:t>
      </w:r>
      <w:r w:rsidR="00CA3FB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review","type":"article-journal","volume":"67"},"uris":["http://www.mendeley.com/documents/?uuid=01bbd182-227f-45a0-8126-149b22dd52dc"]}],"mendeley":{"formattedCitation":"[5], [8]","plainTextFormattedCitation":"[5], [8]","previouslyFormattedCitation":"[5], [8]"},"properties":{"noteIndex":0},"schema":"https://github.com/citation-style-language/schema/raw/master/csl-citation.json"}</w:instrText>
      </w:r>
      <w:r w:rsidR="00CA3FBC" w:rsidRPr="00CF6324">
        <w:rPr>
          <w:lang w:val="en-GB"/>
        </w:rPr>
        <w:fldChar w:fldCharType="separate"/>
      </w:r>
      <w:r w:rsidR="000866E1" w:rsidRPr="000866E1">
        <w:rPr>
          <w:noProof/>
          <w:lang w:val="en-GB"/>
        </w:rPr>
        <w:t>[5], [8]</w:t>
      </w:r>
      <w:r w:rsidR="00CA3FBC" w:rsidRPr="00CF6324">
        <w:rPr>
          <w:lang w:val="en-GB"/>
        </w:rPr>
        <w:fldChar w:fldCharType="end"/>
      </w:r>
      <w:r w:rsidR="001709FE" w:rsidRPr="00CF6324">
        <w:rPr>
          <w:lang w:val="en-GB"/>
        </w:rPr>
        <w:t xml:space="preserve">. The scope of this paper is not to go deep into </w:t>
      </w:r>
      <w:r w:rsidR="00003AA0" w:rsidRPr="00CF6324">
        <w:rPr>
          <w:lang w:val="en-GB"/>
        </w:rPr>
        <w:t>categorization;</w:t>
      </w:r>
      <w:r w:rsidR="001709FE" w:rsidRPr="00CF6324">
        <w:rPr>
          <w:lang w:val="en-GB"/>
        </w:rPr>
        <w:t xml:space="preserve"> </w:t>
      </w:r>
      <w:r w:rsidR="00000851" w:rsidRPr="00CF6324">
        <w:rPr>
          <w:lang w:val="en-GB"/>
        </w:rPr>
        <w:t>thus,</w:t>
      </w:r>
      <w:r w:rsidR="001709FE" w:rsidRPr="00CF6324">
        <w:rPr>
          <w:lang w:val="en-GB"/>
        </w:rPr>
        <w:t xml:space="preserve"> we adopted an</w:t>
      </w:r>
      <w:r w:rsidRPr="00CF6324">
        <w:rPr>
          <w:lang w:val="en-GB"/>
        </w:rPr>
        <w:t xml:space="preserve"> anomaly classification based on type, level and algorithm as reported in </w:t>
      </w:r>
      <w:r w:rsidR="008D55D4" w:rsidRPr="00CF6324">
        <w:rPr>
          <w:lang w:val="en-GB"/>
        </w:rPr>
        <w:t>Fig</w:t>
      </w:r>
      <w:r w:rsidR="005454EC" w:rsidRPr="00CF6324">
        <w:rPr>
          <w:lang w:val="en-GB"/>
        </w:rPr>
        <w:t>ure 1</w:t>
      </w:r>
      <w:r w:rsidRPr="00CF6324">
        <w:rPr>
          <w:lang w:val="en-GB"/>
        </w:rPr>
        <w:t>.</w:t>
      </w:r>
    </w:p>
    <w:p w14:paraId="766E2964" w14:textId="4ECDEB9C" w:rsidR="008F043C" w:rsidRPr="00CF6324" w:rsidRDefault="009D0A92" w:rsidP="008F043C">
      <w:pPr>
        <w:spacing w:line="360" w:lineRule="auto"/>
        <w:jc w:val="center"/>
      </w:pPr>
      <w:r w:rsidRPr="00CF6324">
        <w:rPr>
          <w:noProof/>
        </w:rPr>
        <w:drawing>
          <wp:inline distT="0" distB="0" distL="0" distR="0" wp14:anchorId="4CD4AB0B" wp14:editId="47A416D0">
            <wp:extent cx="4172755" cy="142528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2694" cy="1428682"/>
                    </a:xfrm>
                    <a:prstGeom prst="rect">
                      <a:avLst/>
                    </a:prstGeom>
                  </pic:spPr>
                </pic:pic>
              </a:graphicData>
            </a:graphic>
          </wp:inline>
        </w:drawing>
      </w:r>
    </w:p>
    <w:p w14:paraId="60CDDDFE" w14:textId="66FAFF31" w:rsidR="00000851" w:rsidRPr="00CF6324" w:rsidRDefault="005B0274" w:rsidP="00000851">
      <w:pPr>
        <w:pStyle w:val="Els-caption"/>
        <w:jc w:val="center"/>
        <w:rPr>
          <w:lang w:val="en-GB"/>
        </w:rPr>
      </w:pPr>
      <w:r w:rsidRPr="00CF6324">
        <w:rPr>
          <w:b/>
          <w:bCs/>
          <w:lang w:val="en-GB"/>
        </w:rPr>
        <w:t>Figure</w:t>
      </w:r>
      <w:r w:rsidR="008F043C" w:rsidRPr="00CF6324">
        <w:rPr>
          <w:b/>
          <w:bCs/>
          <w:lang w:val="en-GB"/>
        </w:rPr>
        <w:t xml:space="preserve"> 1</w:t>
      </w:r>
      <w:r w:rsidR="00003AA0" w:rsidRPr="00CF6324">
        <w:rPr>
          <w:b/>
          <w:bCs/>
          <w:lang w:val="en-GB"/>
        </w:rPr>
        <w:t>.</w:t>
      </w:r>
      <w:r w:rsidR="00003AA0" w:rsidRPr="00CF6324">
        <w:rPr>
          <w:lang w:val="en-GB"/>
        </w:rPr>
        <w:t xml:space="preserve"> Classification of anomaly detection method depending on: (a) detection level (b) algorithm (c) anomaly type.</w:t>
      </w:r>
    </w:p>
    <w:p w14:paraId="03E4F886" w14:textId="50C60465" w:rsidR="00000851" w:rsidRPr="00CF6324" w:rsidRDefault="00000851" w:rsidP="0081166C">
      <w:pPr>
        <w:pStyle w:val="Els-body-text-large"/>
        <w:rPr>
          <w:lang w:val="en-GB"/>
        </w:rPr>
      </w:pPr>
      <w:r w:rsidRPr="00CF6324">
        <w:rPr>
          <w:lang w:val="en-GB"/>
        </w:rPr>
        <w:t xml:space="preserve">Classification based on type implies a comparison between the observation and the rest of the data. A </w:t>
      </w:r>
      <w:r w:rsidR="004D2413" w:rsidRPr="00CF6324">
        <w:rPr>
          <w:i/>
          <w:iCs/>
          <w:lang w:val="en-GB"/>
        </w:rPr>
        <w:t>point anomaly</w:t>
      </w:r>
      <w:r w:rsidR="004D2413" w:rsidRPr="00CF6324">
        <w:rPr>
          <w:lang w:val="en-GB"/>
        </w:rPr>
        <w:t xml:space="preserve"> </w:t>
      </w:r>
      <w:r w:rsidR="00562728" w:rsidRPr="00CF6324">
        <w:rPr>
          <w:lang w:val="en-GB"/>
        </w:rPr>
        <w:t>is</w:t>
      </w:r>
      <w:r w:rsidR="004D2413" w:rsidRPr="00CF6324">
        <w:rPr>
          <w:lang w:val="en-GB"/>
        </w:rPr>
        <w:t xml:space="preserve"> one individual instance</w:t>
      </w:r>
      <w:r w:rsidRPr="00CF6324">
        <w:rPr>
          <w:lang w:val="en-GB"/>
        </w:rPr>
        <w:t xml:space="preserve"> or observation</w:t>
      </w:r>
      <w:r w:rsidR="004D2413" w:rsidRPr="00CF6324">
        <w:rPr>
          <w:lang w:val="en-GB"/>
        </w:rPr>
        <w:t xml:space="preserve"> </w:t>
      </w:r>
      <w:r w:rsidR="00562728" w:rsidRPr="00CF6324">
        <w:rPr>
          <w:lang w:val="en-GB"/>
        </w:rPr>
        <w:t xml:space="preserve">that </w:t>
      </w:r>
      <w:r w:rsidR="004D2413" w:rsidRPr="00CF6324">
        <w:rPr>
          <w:lang w:val="en-GB"/>
        </w:rPr>
        <w:t>can be considered anomalous when compared to the remaining data.</w:t>
      </w:r>
      <w:r w:rsidR="00562728" w:rsidRPr="00CF6324">
        <w:rPr>
          <w:lang w:val="en-GB"/>
        </w:rPr>
        <w:t xml:space="preserve"> </w:t>
      </w:r>
      <w:r w:rsidRPr="00CF6324">
        <w:rPr>
          <w:lang w:val="en-GB"/>
        </w:rPr>
        <w:t xml:space="preserve">On the other side, a </w:t>
      </w:r>
      <w:r w:rsidR="0081166C" w:rsidRPr="00CF6324">
        <w:rPr>
          <w:i/>
          <w:iCs/>
          <w:lang w:val="en-GB"/>
        </w:rPr>
        <w:t>c</w:t>
      </w:r>
      <w:r w:rsidRPr="00CF6324">
        <w:rPr>
          <w:i/>
          <w:iCs/>
          <w:lang w:val="en-GB"/>
        </w:rPr>
        <w:t>ollective anomaly</w:t>
      </w:r>
      <w:r w:rsidRPr="00CF6324">
        <w:rPr>
          <w:lang w:val="en-GB"/>
        </w:rPr>
        <w:t xml:space="preserve"> is an instance does not represent an anomaly per se, but only if considered within the collection of all the other events instances. Finally, </w:t>
      </w:r>
      <w:r w:rsidRPr="00CF6324">
        <w:rPr>
          <w:i/>
          <w:iCs/>
          <w:lang w:val="en-GB"/>
        </w:rPr>
        <w:t>c</w:t>
      </w:r>
      <w:r w:rsidR="004D2413" w:rsidRPr="00CF6324">
        <w:rPr>
          <w:i/>
          <w:iCs/>
          <w:lang w:val="en-GB"/>
        </w:rPr>
        <w:t xml:space="preserve">ontext </w:t>
      </w:r>
      <w:r w:rsidR="00BF6460" w:rsidRPr="00CF6324">
        <w:rPr>
          <w:i/>
          <w:iCs/>
          <w:lang w:val="en-GB"/>
        </w:rPr>
        <w:t>anomalies</w:t>
      </w:r>
      <w:r w:rsidR="004D2413" w:rsidRPr="00CF6324">
        <w:rPr>
          <w:lang w:val="en-GB"/>
        </w:rPr>
        <w:t xml:space="preserve"> </w:t>
      </w:r>
      <w:r w:rsidRPr="00CF6324">
        <w:rPr>
          <w:lang w:val="en-GB"/>
        </w:rPr>
        <w:t xml:space="preserve">are anomalies only if considered in a certain context (i.e., boundary conditions) and may not be considered an anomaly </w:t>
      </w:r>
      <w:r w:rsidR="004D2413" w:rsidRPr="00CF6324">
        <w:rPr>
          <w:lang w:val="en-GB"/>
        </w:rPr>
        <w:t>if it happens in a different context.</w:t>
      </w:r>
      <w:r w:rsidR="00562728" w:rsidRPr="00CF6324">
        <w:rPr>
          <w:lang w:val="en-GB"/>
        </w:rPr>
        <w:t xml:space="preserve"> </w:t>
      </w:r>
    </w:p>
    <w:p w14:paraId="5A6CF39B" w14:textId="57A382E3" w:rsidR="00592FEA" w:rsidRPr="00CF6324" w:rsidRDefault="004D2413" w:rsidP="0081166C">
      <w:pPr>
        <w:pStyle w:val="Els-body-text-large"/>
        <w:rPr>
          <w:lang w:val="en-GB"/>
        </w:rPr>
      </w:pPr>
      <w:r w:rsidRPr="00CF6324">
        <w:rPr>
          <w:lang w:val="en-GB"/>
        </w:rPr>
        <w:t xml:space="preserve">Depending on the detail of electrical load monitored the </w:t>
      </w:r>
      <w:r w:rsidR="00000851" w:rsidRPr="00CF6324">
        <w:rPr>
          <w:lang w:val="en-GB"/>
        </w:rPr>
        <w:t xml:space="preserve">anomaly </w:t>
      </w:r>
      <w:r w:rsidRPr="00CF6324">
        <w:rPr>
          <w:lang w:val="en-GB"/>
        </w:rPr>
        <w:t>detection can be performed at different levels</w:t>
      </w:r>
      <w:r w:rsidR="00117E63" w:rsidRPr="00CF6324">
        <w:rPr>
          <w:lang w:val="en-GB"/>
        </w:rPr>
        <w:t xml:space="preserve">. The </w:t>
      </w:r>
      <w:r w:rsidR="00000851" w:rsidRPr="00CF6324">
        <w:rPr>
          <w:i/>
          <w:iCs/>
          <w:lang w:val="en-GB"/>
        </w:rPr>
        <w:t>m</w:t>
      </w:r>
      <w:r w:rsidRPr="00CF6324">
        <w:rPr>
          <w:i/>
          <w:iCs/>
          <w:lang w:val="en-GB"/>
        </w:rPr>
        <w:t>eter level</w:t>
      </w:r>
      <w:r w:rsidR="00117E63" w:rsidRPr="00CF6324">
        <w:rPr>
          <w:lang w:val="en-GB"/>
        </w:rPr>
        <w:t xml:space="preserve"> detection analyses</w:t>
      </w:r>
      <w:r w:rsidRPr="00CF6324">
        <w:rPr>
          <w:lang w:val="en-GB"/>
        </w:rPr>
        <w:t xml:space="preserve"> the whole building electrical load, without having any information on the disaggregation of that load among the different </w:t>
      </w:r>
      <w:r w:rsidR="000A341E" w:rsidRPr="00CF6324">
        <w:rPr>
          <w:lang w:val="en-GB"/>
        </w:rPr>
        <w:t>sub loads</w:t>
      </w:r>
      <w:r w:rsidRPr="00CF6324">
        <w:rPr>
          <w:lang w:val="en-GB"/>
        </w:rPr>
        <w:t xml:space="preserve"> or appliances</w:t>
      </w:r>
      <w:r w:rsidR="00562728" w:rsidRPr="00CF6324">
        <w:rPr>
          <w:lang w:val="en-GB"/>
        </w:rPr>
        <w:t xml:space="preserve">. </w:t>
      </w:r>
      <w:r w:rsidR="00562728" w:rsidRPr="00CF6324">
        <w:rPr>
          <w:i/>
          <w:iCs/>
          <w:lang w:val="en-GB"/>
        </w:rPr>
        <w:t>Sub-meter level</w:t>
      </w:r>
      <w:r w:rsidR="00117E63" w:rsidRPr="00CF6324">
        <w:rPr>
          <w:lang w:val="en-GB"/>
        </w:rPr>
        <w:t xml:space="preserve"> detection analyses the</w:t>
      </w:r>
      <w:r w:rsidR="00562728" w:rsidRPr="00CF6324">
        <w:rPr>
          <w:lang w:val="en-GB"/>
        </w:rPr>
        <w:t xml:space="preserve"> disaggregated </w:t>
      </w:r>
      <w:r w:rsidR="00117E63" w:rsidRPr="00CF6324">
        <w:rPr>
          <w:lang w:val="en-GB"/>
        </w:rPr>
        <w:t xml:space="preserve">total electrical load and is usually referred to a specific </w:t>
      </w:r>
      <w:r w:rsidR="00562728" w:rsidRPr="00CF6324">
        <w:rPr>
          <w:lang w:val="en-GB"/>
        </w:rPr>
        <w:t xml:space="preserve">energy system. </w:t>
      </w:r>
      <w:r w:rsidR="00117E63" w:rsidRPr="00CF6324">
        <w:rPr>
          <w:lang w:val="en-GB"/>
        </w:rPr>
        <w:t xml:space="preserve">Finally, </w:t>
      </w:r>
      <w:r w:rsidR="00117E63" w:rsidRPr="00CF6324">
        <w:rPr>
          <w:i/>
          <w:iCs/>
          <w:lang w:val="en-GB"/>
        </w:rPr>
        <w:t>c</w:t>
      </w:r>
      <w:r w:rsidR="00562728" w:rsidRPr="00CF6324">
        <w:rPr>
          <w:i/>
          <w:iCs/>
          <w:lang w:val="en-GB"/>
        </w:rPr>
        <w:t>omponent</w:t>
      </w:r>
      <w:r w:rsidR="00862004" w:rsidRPr="00CF6324">
        <w:rPr>
          <w:i/>
          <w:iCs/>
          <w:lang w:val="en-GB"/>
        </w:rPr>
        <w:t xml:space="preserve"> level</w:t>
      </w:r>
      <w:r w:rsidRPr="00CF6324">
        <w:rPr>
          <w:lang w:val="en-GB"/>
        </w:rPr>
        <w:t xml:space="preserve"> </w:t>
      </w:r>
      <w:r w:rsidR="00117E63" w:rsidRPr="00CF6324">
        <w:rPr>
          <w:lang w:val="en-GB"/>
        </w:rPr>
        <w:t xml:space="preserve">detection </w:t>
      </w:r>
      <w:r w:rsidRPr="00CF6324">
        <w:rPr>
          <w:lang w:val="en-GB"/>
        </w:rPr>
        <w:t>consists in identifying anomalies referring to a given appliance</w:t>
      </w:r>
      <w:r w:rsidR="00117E63" w:rsidRPr="00CF6324">
        <w:rPr>
          <w:lang w:val="en-GB"/>
        </w:rPr>
        <w:t>/sensor.</w:t>
      </w:r>
    </w:p>
    <w:p w14:paraId="4AF77179" w14:textId="53585EF4" w:rsidR="00F131A4" w:rsidRPr="00CF6324" w:rsidRDefault="00117E63" w:rsidP="00117E63">
      <w:pPr>
        <w:pStyle w:val="Els-body-text-large"/>
        <w:rPr>
          <w:lang w:val="en-GB"/>
        </w:rPr>
      </w:pPr>
      <w:r w:rsidRPr="00CF6324">
        <w:rPr>
          <w:lang w:val="en-GB"/>
        </w:rPr>
        <w:t>The third is an algorithmic centric classification is based on</w:t>
      </w:r>
      <w:r w:rsidR="00EC6F38" w:rsidRPr="00CF6324">
        <w:rPr>
          <w:lang w:val="en-GB"/>
        </w:rPr>
        <w:t xml:space="preserve"> </w:t>
      </w:r>
      <w:r w:rsidR="00915BC5" w:rsidRPr="00CF6324">
        <w:rPr>
          <w:lang w:val="en-GB"/>
        </w:rPr>
        <w:t xml:space="preserve">data-driven </w:t>
      </w:r>
      <w:r w:rsidR="00EC6F38" w:rsidRPr="00CF6324">
        <w:rPr>
          <w:lang w:val="en-GB"/>
        </w:rPr>
        <w:t>anomaly detection techniques</w:t>
      </w:r>
      <w:r w:rsidRPr="00CF6324">
        <w:rPr>
          <w:lang w:val="en-GB"/>
        </w:rPr>
        <w:t>.</w:t>
      </w:r>
      <w:r w:rsidR="00562728" w:rsidRPr="00CF6324">
        <w:rPr>
          <w:lang w:val="en-GB"/>
        </w:rPr>
        <w:t xml:space="preserve"> </w:t>
      </w:r>
      <w:r w:rsidR="00EC6F38" w:rsidRPr="00CF6324">
        <w:rPr>
          <w:i/>
          <w:iCs/>
          <w:lang w:val="en-GB"/>
        </w:rPr>
        <w:t>Supervised</w:t>
      </w:r>
      <w:r w:rsidR="00F131A4" w:rsidRPr="00CF6324">
        <w:rPr>
          <w:lang w:val="en-GB"/>
        </w:rPr>
        <w:t xml:space="preserve"> </w:t>
      </w:r>
      <w:r w:rsidR="000A341E" w:rsidRPr="00CF6324">
        <w:rPr>
          <w:lang w:val="en-GB"/>
        </w:rPr>
        <w:t>anomaly</w:t>
      </w:r>
      <w:r w:rsidR="00F131A4" w:rsidRPr="00CF6324">
        <w:rPr>
          <w:lang w:val="en-GB"/>
        </w:rPr>
        <w:t xml:space="preserve"> detection requires to train a machine learning algorithm using labelled dataset</w:t>
      </w:r>
      <w:r w:rsidRPr="00CF6324">
        <w:rPr>
          <w:lang w:val="en-GB"/>
        </w:rPr>
        <w:t xml:space="preserve"> (i.e., ground truth)</w:t>
      </w:r>
      <w:r w:rsidR="00F131A4" w:rsidRPr="00CF6324">
        <w:rPr>
          <w:lang w:val="en-GB"/>
        </w:rPr>
        <w:t xml:space="preserve"> </w:t>
      </w:r>
      <w:r w:rsidRPr="00CF6324">
        <w:rPr>
          <w:lang w:val="en-GB"/>
        </w:rPr>
        <w:t>to</w:t>
      </w:r>
      <w:r w:rsidR="00F131A4" w:rsidRPr="00CF6324">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Pr>
          <w:lang w:val="en-GB"/>
        </w:rPr>
        <w:t xml:space="preserve">mainly </w:t>
      </w:r>
      <w:r w:rsidR="00F131A4" w:rsidRPr="00CF6324">
        <w:rPr>
          <w:lang w:val="en-GB"/>
        </w:rPr>
        <w:t xml:space="preserve">due to the absence of </w:t>
      </w:r>
      <w:r w:rsidR="00421D4C">
        <w:rPr>
          <w:lang w:val="en-GB"/>
        </w:rPr>
        <w:t xml:space="preserve">a reliable </w:t>
      </w:r>
      <w:r w:rsidR="00F131A4" w:rsidRPr="00CF6324">
        <w:rPr>
          <w:lang w:val="en-GB"/>
        </w:rPr>
        <w:t>power consumption annotated dataset</w:t>
      </w:r>
      <w:r w:rsidRPr="00CF6324">
        <w:rPr>
          <w:lang w:val="en-GB"/>
        </w:rPr>
        <w:t>s</w:t>
      </w:r>
      <w:r w:rsidR="00F131A4" w:rsidRPr="00CF6324">
        <w:rPr>
          <w:lang w:val="en-GB"/>
        </w:rPr>
        <w:t xml:space="preserve"> </w:t>
      </w:r>
      <w:r w:rsidR="00CA3FB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CF6324">
        <w:rPr>
          <w:lang w:val="en-GB"/>
        </w:rPr>
        <w:fldChar w:fldCharType="separate"/>
      </w:r>
      <w:r w:rsidR="000866E1" w:rsidRPr="000866E1">
        <w:rPr>
          <w:noProof/>
          <w:lang w:val="en-GB"/>
        </w:rPr>
        <w:t>[8]</w:t>
      </w:r>
      <w:r w:rsidR="00CA3FBC" w:rsidRPr="00CF6324">
        <w:rPr>
          <w:lang w:val="en-GB"/>
        </w:rPr>
        <w:fldChar w:fldCharType="end"/>
      </w:r>
      <w:r w:rsidR="00421D4C">
        <w:rPr>
          <w:lang w:val="en-GB"/>
        </w:rPr>
        <w:t xml:space="preserve">, </w:t>
      </w:r>
      <w:r w:rsidR="00421D4C">
        <w:rPr>
          <w:lang w:val="en-GB"/>
        </w:rPr>
        <w:fldChar w:fldCharType="begin" w:fldLock="1"/>
      </w:r>
      <w:r w:rsidR="00030DB5">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[11]"},"properties":{"noteIndex":0},"schema":"https://github.com/citation-style-language/schema/raw/master/csl-citation.json"}</w:instrText>
      </w:r>
      <w:r w:rsidR="00421D4C">
        <w:rPr>
          <w:lang w:val="en-GB"/>
        </w:rPr>
        <w:fldChar w:fldCharType="separate"/>
      </w:r>
      <w:r w:rsidR="00421D4C" w:rsidRPr="00421D4C">
        <w:rPr>
          <w:noProof/>
          <w:lang w:val="en-GB"/>
        </w:rPr>
        <w:t>[11]</w:t>
      </w:r>
      <w:r w:rsidR="00421D4C">
        <w:rPr>
          <w:lang w:val="en-GB"/>
        </w:rPr>
        <w:fldChar w:fldCharType="end"/>
      </w:r>
      <w:r w:rsidR="00F131A4" w:rsidRPr="00CF6324">
        <w:rPr>
          <w:lang w:val="en-GB"/>
        </w:rPr>
        <w:t>.</w:t>
      </w:r>
      <w:r w:rsidR="00562728" w:rsidRPr="00CF6324">
        <w:rPr>
          <w:lang w:val="en-GB"/>
        </w:rPr>
        <w:t xml:space="preserve"> </w:t>
      </w:r>
      <w:r w:rsidRPr="00CF6324">
        <w:rPr>
          <w:lang w:val="en-GB"/>
        </w:rPr>
        <w:t>Examples of supervised algorithms are d</w:t>
      </w:r>
      <w:r w:rsidR="00F131A4" w:rsidRPr="00CF6324">
        <w:rPr>
          <w:lang w:val="en-GB"/>
        </w:rPr>
        <w:t>eep learning,</w:t>
      </w:r>
      <w:r w:rsidR="00562728" w:rsidRPr="00CF6324">
        <w:rPr>
          <w:lang w:val="en-GB"/>
        </w:rPr>
        <w:t xml:space="preserve"> </w:t>
      </w:r>
      <w:r w:rsidR="00F131A4" w:rsidRPr="00CF6324">
        <w:rPr>
          <w:lang w:val="en-GB"/>
        </w:rPr>
        <w:t>ANN</w:t>
      </w:r>
      <w:r w:rsidR="00562728" w:rsidRPr="00CF6324">
        <w:rPr>
          <w:lang w:val="en-GB"/>
        </w:rPr>
        <w:t xml:space="preserve">, </w:t>
      </w:r>
      <w:r w:rsidR="00F131A4" w:rsidRPr="00CF6324">
        <w:rPr>
          <w:lang w:val="en-GB"/>
        </w:rPr>
        <w:t>Regression</w:t>
      </w:r>
      <w:r w:rsidR="00562728" w:rsidRPr="00CF6324">
        <w:rPr>
          <w:lang w:val="en-GB"/>
        </w:rPr>
        <w:t xml:space="preserve">, </w:t>
      </w:r>
      <w:r w:rsidR="00F131A4" w:rsidRPr="00CF6324">
        <w:rPr>
          <w:lang w:val="en-GB"/>
        </w:rPr>
        <w:t>Probabilistic models</w:t>
      </w:r>
      <w:r w:rsidR="00562728" w:rsidRPr="00CF6324">
        <w:rPr>
          <w:lang w:val="en-GB"/>
        </w:rPr>
        <w:t xml:space="preserve">, </w:t>
      </w:r>
      <w:r w:rsidR="00F131A4" w:rsidRPr="00CF6324">
        <w:rPr>
          <w:lang w:val="en-GB"/>
        </w:rPr>
        <w:t>Traditional classification</w:t>
      </w:r>
      <w:r w:rsidRPr="00CF6324">
        <w:rPr>
          <w:lang w:val="en-GB"/>
        </w:rPr>
        <w:t xml:space="preserve">. On the other side, </w:t>
      </w:r>
      <w:r w:rsidRPr="00CF6324">
        <w:rPr>
          <w:i/>
          <w:iCs/>
          <w:lang w:val="en-GB"/>
        </w:rPr>
        <w:t>u</w:t>
      </w:r>
      <w:r w:rsidR="00EC6F38" w:rsidRPr="00CF6324">
        <w:rPr>
          <w:i/>
          <w:iCs/>
          <w:lang w:val="en-GB"/>
        </w:rPr>
        <w:t>nsupervised</w:t>
      </w:r>
      <w:r w:rsidR="009B29DA" w:rsidRPr="00CF6324">
        <w:rPr>
          <w:lang w:val="en-GB"/>
        </w:rPr>
        <w:t xml:space="preserve"> </w:t>
      </w:r>
      <w:r w:rsidR="00F131A4" w:rsidRPr="00CF6324">
        <w:rPr>
          <w:lang w:val="en-GB"/>
        </w:rPr>
        <w:t xml:space="preserve">anomaly detection consists in detecting rare and unknown anomalous energy patterns without any a priori knowledge. It usually consists in modelling the normal behaviour and then identify patterns that </w:t>
      </w:r>
      <w:r w:rsidR="000A341E" w:rsidRPr="00CF6324">
        <w:rPr>
          <w:lang w:val="en-GB"/>
        </w:rPr>
        <w:t>deviates</w:t>
      </w:r>
      <w:r w:rsidR="00F131A4" w:rsidRPr="00CF6324">
        <w:rPr>
          <w:lang w:val="en-GB"/>
        </w:rPr>
        <w:t xml:space="preserve">, under the assumption that the number of anomalies is low compared to the </w:t>
      </w:r>
      <w:r w:rsidR="000A341E" w:rsidRPr="00CF6324">
        <w:rPr>
          <w:lang w:val="en-GB"/>
        </w:rPr>
        <w:t>observations</w:t>
      </w:r>
      <w:r w:rsidR="00F131A4" w:rsidRPr="00CF6324">
        <w:rPr>
          <w:lang w:val="en-GB"/>
        </w:rPr>
        <w:t>.</w:t>
      </w:r>
      <w:r w:rsidR="00E71CE0" w:rsidRPr="00CF6324">
        <w:rPr>
          <w:lang w:val="en-GB"/>
        </w:rPr>
        <w:t xml:space="preserve"> </w:t>
      </w:r>
      <w:commentRangeStart w:id="9"/>
      <w:commentRangeStart w:id="10"/>
      <w:commentRangeStart w:id="11"/>
      <w:r w:rsidRPr="00CF6324">
        <w:rPr>
          <w:lang w:val="en-GB"/>
        </w:rPr>
        <w:t>Examples of unsupervised algorithms are</w:t>
      </w:r>
      <w:r w:rsidR="0081166C" w:rsidRPr="00CF6324">
        <w:rPr>
          <w:lang w:val="en-GB"/>
        </w:rPr>
        <w:t xml:space="preserve">: </w:t>
      </w:r>
      <w:r w:rsidR="0081166C" w:rsidRPr="00CF6324">
        <w:rPr>
          <w:lang w:val="en-GB"/>
        </w:rPr>
        <w:lastRenderedPageBreak/>
        <w:t>… c</w:t>
      </w:r>
      <w:r w:rsidR="00F131A4" w:rsidRPr="00CF6324">
        <w:rPr>
          <w:lang w:val="en-GB"/>
        </w:rPr>
        <w:t>lustering</w:t>
      </w:r>
      <w:r w:rsidR="00887B95" w:rsidRPr="00CF6324">
        <w:rPr>
          <w:lang w:val="en-GB"/>
        </w:rPr>
        <w:t xml:space="preserve">, </w:t>
      </w:r>
      <w:r w:rsidR="00CA3FBC" w:rsidRPr="00CF6324">
        <w:rPr>
          <w:lang w:val="en-GB"/>
        </w:rPr>
        <w:fldChar w:fldCharType="begin" w:fldLock="1"/>
      </w:r>
      <w:r w:rsidR="00030DB5">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[12]"},"properties":{"noteIndex":0},"schema":"https://github.com/citation-style-language/schema/raw/master/csl-citation.json"}</w:instrText>
      </w:r>
      <w:r w:rsidR="00CA3FBC" w:rsidRPr="00CF6324">
        <w:rPr>
          <w:lang w:val="en-GB"/>
        </w:rPr>
        <w:fldChar w:fldCharType="separate"/>
      </w:r>
      <w:r w:rsidR="00421D4C" w:rsidRPr="00421D4C">
        <w:rPr>
          <w:noProof/>
          <w:lang w:val="en-GB"/>
        </w:rPr>
        <w:t>[12]</w:t>
      </w:r>
      <w:r w:rsidR="00CA3FBC" w:rsidRPr="00CF6324">
        <w:rPr>
          <w:lang w:val="en-GB"/>
        </w:rPr>
        <w:fldChar w:fldCharType="end"/>
      </w:r>
      <w:r w:rsidR="00887B95" w:rsidRPr="00CF6324">
        <w:rPr>
          <w:lang w:val="en-GB"/>
        </w:rPr>
        <w:t xml:space="preserve"> performs anomaly detection on smart grid though the use of clustering</w:t>
      </w:r>
      <w:r w:rsidRPr="00CF6324">
        <w:rPr>
          <w:lang w:val="en-GB"/>
        </w:rPr>
        <w:t xml:space="preserve">. Finally, there are some semi-supervised algorithms </w:t>
      </w:r>
      <w:r w:rsidR="0058060F" w:rsidRPr="00CF6324">
        <w:rPr>
          <w:lang w:val="en-GB"/>
        </w:rPr>
        <w:t>that</w:t>
      </w:r>
      <w:commentRangeEnd w:id="9"/>
      <w:r w:rsidR="0081166C" w:rsidRPr="00CF6324">
        <w:rPr>
          <w:rStyle w:val="Rimandocommento"/>
          <w:lang w:val="en-GB"/>
        </w:rPr>
        <w:commentReference w:id="9"/>
      </w:r>
      <w:commentRangeEnd w:id="10"/>
      <w:r w:rsidR="00D73576" w:rsidRPr="00CF6324">
        <w:rPr>
          <w:rStyle w:val="Rimandocommento"/>
          <w:lang w:val="en-GB"/>
        </w:rPr>
        <w:commentReference w:id="10"/>
      </w:r>
      <w:commentRangeEnd w:id="11"/>
      <w:r w:rsidR="00F543E9" w:rsidRPr="00CF6324">
        <w:rPr>
          <w:rStyle w:val="Rimandocommento"/>
          <w:lang w:val="en-GB"/>
        </w:rPr>
        <w:commentReference w:id="11"/>
      </w:r>
      <w:r w:rsidR="0058060F" w:rsidRPr="00CF6324">
        <w:rPr>
          <w:lang w:val="en-GB"/>
        </w:rPr>
        <w:t>.</w:t>
      </w:r>
    </w:p>
    <w:p w14:paraId="34F58BF0" w14:textId="2287B034" w:rsidR="00385239" w:rsidRPr="00CF6324" w:rsidRDefault="00B01AA5" w:rsidP="00385239">
      <w:pPr>
        <w:pStyle w:val="Els-2ndorder-head"/>
        <w:rPr>
          <w:lang w:val="en-GB"/>
        </w:rPr>
      </w:pPr>
      <w:r>
        <w:rPr>
          <w:lang w:val="en-GB"/>
        </w:rPr>
        <w:t>M</w:t>
      </w:r>
      <w:r w:rsidR="00D648BB" w:rsidRPr="00CF6324">
        <w:rPr>
          <w:lang w:val="en-GB"/>
        </w:rPr>
        <w:t>atrix profile method</w:t>
      </w:r>
      <w:r>
        <w:rPr>
          <w:lang w:val="en-GB"/>
        </w:rPr>
        <w:t xml:space="preserve"> for anomaly detection</w:t>
      </w:r>
    </w:p>
    <w:p w14:paraId="7BB4FDFB" w14:textId="0A18FC1D" w:rsidR="00CF6324" w:rsidRPr="00CF6324" w:rsidRDefault="00CF6324" w:rsidP="00CF6324">
      <w:pPr>
        <w:pStyle w:val="Els-body-text-large"/>
        <w:rPr>
          <w:lang w:val="en-GB"/>
        </w:rPr>
      </w:pPr>
      <w:r w:rsidRPr="00CF6324">
        <w:rPr>
          <w:lang w:val="en-GB"/>
        </w:rPr>
        <w:t xml:space="preserve">One of the most promising </w:t>
      </w:r>
      <w:r w:rsidR="001E336B" w:rsidRPr="00CF6324">
        <w:rPr>
          <w:lang w:val="en-GB"/>
        </w:rPr>
        <w:t>techniques</w:t>
      </w:r>
      <w:r w:rsidRPr="00CF6324">
        <w:rPr>
          <w:lang w:val="en-GB"/>
        </w:rPr>
        <w:t xml:space="preserve"> for unsupervised anomaly detection in timeseries is Matrix Profile (MP). Introduced by </w:t>
      </w:r>
      <w:r w:rsidRPr="00CF6324">
        <w:rPr>
          <w:lang w:val="en-GB"/>
        </w:rPr>
        <w:fldChar w:fldCharType="begin" w:fldLock="1"/>
      </w:r>
      <w:r w:rsidR="00030DB5">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Pr="00CF6324">
        <w:rPr>
          <w:lang w:val="en-GB"/>
        </w:rPr>
        <w:fldChar w:fldCharType="separate"/>
      </w:r>
      <w:r w:rsidR="00421D4C" w:rsidRPr="00421D4C">
        <w:rPr>
          <w:noProof/>
          <w:lang w:val="en-GB"/>
        </w:rPr>
        <w:t>[13]</w:t>
      </w:r>
      <w:r w:rsidRPr="00CF6324">
        <w:rPr>
          <w:lang w:val="en-GB"/>
        </w:rPr>
        <w:fldChar w:fldCharType="end"/>
      </w:r>
      <w:r w:rsidRPr="00CF6324">
        <w:rPr>
          <w:lang w:val="en-GB"/>
        </w:rPr>
        <w:t xml:space="preserve"> it is a novel algorithm that performs </w:t>
      </w:r>
      <w:r w:rsidRPr="00CF6324">
        <w:rPr>
          <w:i/>
          <w:iCs/>
          <w:lang w:val="en-GB"/>
        </w:rPr>
        <w:t>all-similarity-join-search</w:t>
      </w:r>
      <w:r w:rsidRPr="00CF6324">
        <w:rPr>
          <w:lang w:val="en-GB"/>
        </w:rPr>
        <w:t xml:space="preserve"> among two timeseries, i.e. find</w:t>
      </w:r>
      <w:r w:rsidR="006C0DA8">
        <w:rPr>
          <w:lang w:val="en-GB"/>
        </w:rPr>
        <w:t>s</w:t>
      </w:r>
      <w:r w:rsidRPr="00CF6324">
        <w:rPr>
          <w:lang w:val="en-GB"/>
        </w:rPr>
        <w:t xml:space="preserve"> the nearest neighbour for each object of a data collection. Trivial</w:t>
      </w:r>
      <w:r w:rsidRPr="00CF6324">
        <w:rPr>
          <w:i/>
          <w:iCs/>
          <w:lang w:val="en-GB"/>
        </w:rPr>
        <w:t xml:space="preserve"> </w:t>
      </w:r>
      <w:r w:rsidR="001E336B" w:rsidRPr="00CF6324">
        <w:rPr>
          <w:lang w:val="en-GB"/>
        </w:rPr>
        <w:t xml:space="preserve">implementations </w:t>
      </w:r>
      <w:r w:rsidR="001E336B">
        <w:rPr>
          <w:lang w:val="en-GB"/>
        </w:rPr>
        <w:t>of</w:t>
      </w:r>
      <w:r w:rsidR="00B01AA5">
        <w:rPr>
          <w:lang w:val="en-GB"/>
        </w:rPr>
        <w:t xml:space="preserve"> </w:t>
      </w:r>
      <w:r w:rsidRPr="00CF6324">
        <w:rPr>
          <w:i/>
          <w:iCs/>
          <w:lang w:val="en-GB"/>
        </w:rPr>
        <w:t>all-similarity-join-search</w:t>
      </w:r>
      <w:r w:rsidRPr="00CF6324">
        <w:rPr>
          <w:lang w:val="en-GB"/>
        </w:rPr>
        <w:t xml:space="preserve"> </w:t>
      </w:r>
      <w:r w:rsidR="00B01AA5">
        <w:rPr>
          <w:lang w:val="en-GB"/>
        </w:rPr>
        <w:t xml:space="preserve">algorithms </w:t>
      </w:r>
      <w:r w:rsidRPr="00CF6324">
        <w:rPr>
          <w:lang w:val="en-GB"/>
        </w:rPr>
        <w:t>result in excessive computation al time even for modest datasets. Common variants of this problem involve the search of k-nearest neighbour by setting a threshold</w:t>
      </w:r>
      <w:r w:rsidR="006C0DA8">
        <w:rPr>
          <w:lang w:val="en-GB"/>
        </w:rPr>
        <w:t xml:space="preserve"> parameters</w:t>
      </w:r>
      <w:r w:rsidRPr="00CF6324">
        <w:rPr>
          <w:lang w:val="en-GB"/>
        </w:rPr>
        <w:t xml:space="preserve">, which is </w:t>
      </w:r>
      <w:r w:rsidR="006C0DA8">
        <w:rPr>
          <w:lang w:val="en-GB"/>
        </w:rPr>
        <w:t xml:space="preserve">both </w:t>
      </w:r>
      <w:r w:rsidRPr="00CF6324">
        <w:rPr>
          <w:lang w:val="en-GB"/>
        </w:rPr>
        <w:t xml:space="preserve">critical </w:t>
      </w:r>
      <w:r w:rsidR="006C0DA8">
        <w:rPr>
          <w:lang w:val="en-GB"/>
        </w:rPr>
        <w:t>and</w:t>
      </w:r>
      <w:r w:rsidRPr="00CF6324">
        <w:rPr>
          <w:lang w:val="en-GB"/>
        </w:rPr>
        <w:t xml:space="preserve"> difficult to set </w:t>
      </w:r>
      <w:r w:rsidRPr="00CF6324">
        <w:rPr>
          <w:lang w:val="en-GB"/>
        </w:rPr>
        <w:fldChar w:fldCharType="begin" w:fldLock="1"/>
      </w:r>
      <w:r w:rsidR="00030DB5">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[14]"},"properties":{"noteIndex":0},"schema":"https://github.com/citation-style-language/schema/raw/master/csl-citation.json"}</w:instrText>
      </w:r>
      <w:r w:rsidRPr="00CF6324">
        <w:rPr>
          <w:lang w:val="en-GB"/>
        </w:rPr>
        <w:fldChar w:fldCharType="separate"/>
      </w:r>
      <w:r w:rsidR="00421D4C" w:rsidRPr="00421D4C">
        <w:rPr>
          <w:noProof/>
          <w:lang w:val="en-GB"/>
        </w:rPr>
        <w:t>[14]</w:t>
      </w:r>
      <w:r w:rsidRPr="00CF6324">
        <w:rPr>
          <w:lang w:val="en-GB"/>
        </w:rPr>
        <w:fldChar w:fldCharType="end"/>
      </w:r>
      <w:r w:rsidRPr="00CF6324">
        <w:rPr>
          <w:lang w:val="en-GB"/>
        </w:rPr>
        <w:t xml:space="preserve">. Others perform similarity search by reducing the dimensionality of dataset through PAA </w:t>
      </w:r>
      <w:r w:rsidRPr="00CF6324">
        <w:rPr>
          <w:rFonts w:ascii="Calibri" w:hAnsi="Calibri" w:cs="Calibri"/>
          <w:lang w:val="en-GB"/>
        </w:rPr>
        <w:t>﻿</w:t>
      </w:r>
      <w:r w:rsidRPr="00CF6324">
        <w:rPr>
          <w:lang w:val="en-GB"/>
        </w:rPr>
        <w:fldChar w:fldCharType="begin" w:fldLock="1"/>
      </w:r>
      <w:r w:rsidR="00030DB5">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[16]","previouslyFormattedCitation":"[15], [16]"},"properties":{"noteIndex":0},"schema":"https://github.com/citation-style-language/schema/raw/master/csl-citation.json"}</w:instrText>
      </w:r>
      <w:r w:rsidRPr="00CF6324">
        <w:rPr>
          <w:lang w:val="en-GB"/>
        </w:rPr>
        <w:fldChar w:fldCharType="separate"/>
      </w:r>
      <w:r w:rsidR="00421D4C" w:rsidRPr="00421D4C">
        <w:rPr>
          <w:noProof/>
          <w:lang w:val="en-GB"/>
        </w:rPr>
        <w:t>[15], [16]</w:t>
      </w:r>
      <w:r w:rsidRPr="00CF6324">
        <w:rPr>
          <w:lang w:val="en-GB"/>
        </w:rPr>
        <w:fldChar w:fldCharType="end"/>
      </w:r>
      <w:r w:rsidRPr="00CF6324">
        <w:rPr>
          <w:lang w:val="en-GB"/>
        </w:rPr>
        <w:t xml:space="preserve"> to speed up computation, however, this method causes loss of valuable information. </w:t>
      </w:r>
    </w:p>
    <w:p w14:paraId="4B46F1BF" w14:textId="3AB953FA" w:rsidR="00CF6324" w:rsidRDefault="008F2695" w:rsidP="008F2695">
      <w:pPr>
        <w:pStyle w:val="Els-body-text-large"/>
        <w:rPr>
          <w:lang w:val="en-GB"/>
        </w:rPr>
      </w:pPr>
      <w:r>
        <w:rPr>
          <w:lang w:val="en-GB"/>
        </w:rPr>
        <w:t xml:space="preserve">Conversely, </w:t>
      </w:r>
      <w:r w:rsidR="00CF6324" w:rsidRPr="00CF6324">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CF6324" w:rsidRDefault="00B01AA5" w:rsidP="00B01AA5">
      <w:pPr>
        <w:pStyle w:val="Els-body-text-large"/>
        <w:rPr>
          <w:lang w:val="en-GB"/>
        </w:rPr>
      </w:pPr>
      <w:r w:rsidRPr="00CF6324">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CF6324" w:rsidRDefault="00B01AA5" w:rsidP="001E336B">
      <w:pPr>
        <w:pStyle w:val="Els-body-text-large"/>
        <w:rPr>
          <w:lang w:val="en-GB"/>
        </w:rPr>
      </w:pPr>
      <w:r w:rsidRPr="00CF6324">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54808F22" w:rsidR="00385239" w:rsidRPr="00CF6324" w:rsidRDefault="00385239" w:rsidP="00385239">
      <w:pPr>
        <w:pStyle w:val="Els-body-text-large"/>
        <w:rPr>
          <w:lang w:val="en-GB"/>
        </w:rPr>
      </w:pPr>
      <w:r w:rsidRPr="00CF6324">
        <w:rPr>
          <w:lang w:val="en-GB"/>
        </w:rPr>
        <w:t>With reference to Figure 4 some fundamental concepts and definitions need to be introduced before</w:t>
      </w:r>
      <w:r w:rsidR="009F19B9">
        <w:rPr>
          <w:lang w:val="en-GB"/>
        </w:rPr>
        <w:t xml:space="preserve"> going </w:t>
      </w:r>
      <w:r w:rsidR="00094366">
        <w:rPr>
          <w:lang w:val="en-GB"/>
        </w:rPr>
        <w:t>deeper into</w:t>
      </w:r>
      <w:r w:rsidR="009F19B9">
        <w:rPr>
          <w:lang w:val="en-GB"/>
        </w:rPr>
        <w:t xml:space="preserve"> </w:t>
      </w:r>
      <w:r w:rsidR="009F19B9" w:rsidRPr="009F19B9">
        <w:rPr>
          <w:lang w:val="en-GB"/>
        </w:rPr>
        <w:t>the topic</w:t>
      </w:r>
      <w:r w:rsidRPr="00CF6324">
        <w:rPr>
          <w:lang w:val="en-GB"/>
        </w:rPr>
        <w:t xml:space="preserve">. First, a </w:t>
      </w:r>
      <w:r w:rsidRPr="00CF6324">
        <w:rPr>
          <w:i/>
          <w:iCs/>
          <w:lang w:val="en-GB"/>
        </w:rPr>
        <w:t>timeseries</w:t>
      </w:r>
      <w:r w:rsidRPr="00CF6324">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CF6324">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CF6324">
        <w:rPr>
          <w:lang w:val="en-GB"/>
        </w:rPr>
        <w:t xml:space="preserve"> wi</w:t>
      </w:r>
      <w:r w:rsidR="00037494">
        <w:rPr>
          <w:lang w:val="en-GB"/>
        </w:rPr>
        <w:t>th</w:t>
      </w:r>
      <w:r w:rsidRPr="00CF6324">
        <w:rPr>
          <w:lang w:val="en-GB"/>
        </w:rPr>
        <w:t xml:space="preserve"> </w:t>
      </w:r>
      <m:oMath>
        <m:r>
          <w:rPr>
            <w:rFonts w:ascii="Cambria Math" w:hAnsi="Cambria Math"/>
            <w:lang w:val="en-GB"/>
          </w:rPr>
          <m:t>1&lt;i≤n</m:t>
        </m:r>
      </m:oMath>
      <w:r w:rsidRPr="00CF6324">
        <w:rPr>
          <w:lang w:val="en-GB"/>
        </w:rPr>
        <w:t xml:space="preserve"> where </w:t>
      </w:r>
      <m:oMath>
        <m:r>
          <w:rPr>
            <w:rFonts w:ascii="Cambria Math" w:hAnsi="Cambria Math"/>
            <w:lang w:val="en-GB"/>
          </w:rPr>
          <m:t>n</m:t>
        </m:r>
      </m:oMath>
      <w:r w:rsidRPr="00CF6324">
        <w:rPr>
          <w:lang w:val="en-GB"/>
        </w:rPr>
        <w:t xml:space="preserve"> is the length of </w:t>
      </w:r>
      <m:oMath>
        <m:r>
          <w:rPr>
            <w:rFonts w:ascii="Cambria Math" w:hAnsi="Cambria Math"/>
            <w:lang w:val="en-GB"/>
          </w:rPr>
          <m:t>T</m:t>
        </m:r>
      </m:oMath>
      <w:r w:rsidRPr="00CF6324">
        <w:rPr>
          <w:lang w:val="en-GB"/>
        </w:rPr>
        <w:t xml:space="preserve">. Since the focus is on local properties of timeseries (i.e., portion of timeseries) a </w:t>
      </w:r>
      <w:r w:rsidRPr="00CF6324">
        <w:rPr>
          <w:i/>
          <w:iCs/>
          <w:lang w:val="en-GB"/>
        </w:rPr>
        <w:t>subsequence</w:t>
      </w:r>
      <w:r w:rsidRPr="00CF632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CF6324">
        <w:rPr>
          <w:lang w:val="en-GB"/>
        </w:rPr>
        <w:t xml:space="preserve"> is defined as a contin</w:t>
      </w:r>
      <w:r w:rsidR="00516248">
        <w:rPr>
          <w:lang w:val="en-GB"/>
        </w:rPr>
        <w:t>uous</w:t>
      </w:r>
      <w:r w:rsidRPr="00CF6324">
        <w:rPr>
          <w:lang w:val="en-GB"/>
        </w:rPr>
        <w:t xml:space="preserve"> subset of values from </w:t>
      </w:r>
      <m:oMath>
        <m:r>
          <w:rPr>
            <w:rFonts w:ascii="Cambria Math" w:hAnsi="Cambria Math"/>
            <w:lang w:val="en-GB"/>
          </w:rPr>
          <m:t>T</m:t>
        </m:r>
      </m:oMath>
      <w:r w:rsidRPr="00CF6324">
        <w:rPr>
          <w:lang w:val="en-GB"/>
        </w:rPr>
        <w:t xml:space="preserve"> of length </w:t>
      </w:r>
      <m:oMath>
        <m:r>
          <w:rPr>
            <w:rFonts w:ascii="Cambria Math" w:hAnsi="Cambria Math"/>
            <w:lang w:val="en-GB"/>
          </w:rPr>
          <m:t>m</m:t>
        </m:r>
      </m:oMath>
      <w:r w:rsidRPr="00CF6324">
        <w:rPr>
          <w:lang w:val="en-GB"/>
        </w:rPr>
        <w:t xml:space="preserve"> starting from position </w:t>
      </w:r>
      <m:oMath>
        <m:r>
          <w:rPr>
            <w:rFonts w:ascii="Cambria Math" w:hAnsi="Cambria Math"/>
            <w:lang w:val="en-GB"/>
          </w:rPr>
          <m:t>i</m:t>
        </m:r>
      </m:oMath>
      <w:r w:rsidRPr="00CF6324">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CF6324">
        <w:rPr>
          <w:lang w:val="en-GB"/>
        </w:rPr>
        <w:t xml:space="preserve"> with </w:t>
      </w:r>
      <m:oMath>
        <m:r>
          <w:rPr>
            <w:rFonts w:ascii="Cambria Math" w:hAnsi="Cambria Math"/>
            <w:lang w:val="en-GB"/>
          </w:rPr>
          <m:t>1&lt;i&lt;n-m+1</m:t>
        </m:r>
      </m:oMath>
      <w:r w:rsidRPr="00CF6324">
        <w:rPr>
          <w:lang w:val="en-GB"/>
        </w:rPr>
        <w:t>.</w:t>
      </w:r>
    </w:p>
    <w:p w14:paraId="4CD4273B" w14:textId="77777777" w:rsidR="00385239" w:rsidRPr="00CF6324" w:rsidRDefault="00385239" w:rsidP="00385239">
      <w:pPr>
        <w:pStyle w:val="Els-body-text-large"/>
        <w:rPr>
          <w:lang w:val="en-GB"/>
        </w:rPr>
      </w:pPr>
      <w:r w:rsidRPr="00CF6324">
        <w:rPr>
          <w:lang w:val="en-GB"/>
        </w:rPr>
        <w:t xml:space="preserve">An ordered set of all possible subsequences of </w:t>
      </w:r>
      <m:oMath>
        <m:r>
          <w:rPr>
            <w:rFonts w:ascii="Cambria Math" w:hAnsi="Cambria Math"/>
            <w:lang w:val="en-GB"/>
          </w:rPr>
          <m:t>T</m:t>
        </m:r>
      </m:oMath>
      <w:r w:rsidRPr="00CF6324">
        <w:rPr>
          <w:lang w:val="en-GB"/>
        </w:rPr>
        <w:t xml:space="preserve"> obtained by sliding a window of length </w:t>
      </w:r>
      <m:oMath>
        <m:r>
          <w:rPr>
            <w:rFonts w:ascii="Cambria Math" w:hAnsi="Cambria Math"/>
            <w:lang w:val="en-GB"/>
          </w:rPr>
          <m:t>m</m:t>
        </m:r>
      </m:oMath>
      <w:r w:rsidRPr="00CF6324">
        <w:rPr>
          <w:lang w:val="en-GB"/>
        </w:rPr>
        <w:t xml:space="preserve"> across </w:t>
      </w:r>
      <m:oMath>
        <m:r>
          <w:rPr>
            <w:rFonts w:ascii="Cambria Math" w:hAnsi="Cambria Math"/>
            <w:lang w:val="en-GB"/>
          </w:rPr>
          <m:t>T</m:t>
        </m:r>
      </m:oMath>
      <w:r w:rsidRPr="00CF6324">
        <w:rPr>
          <w:lang w:val="en-GB"/>
        </w:rPr>
        <w:t xml:space="preserve"> is called </w:t>
      </w:r>
      <w:r w:rsidRPr="00CF6324">
        <w:rPr>
          <w:i/>
          <w:iCs/>
          <w:lang w:val="en-GB"/>
        </w:rPr>
        <w:t xml:space="preserve">all-subsequences-set </w:t>
      </w:r>
      <m:oMath>
        <m:r>
          <w:rPr>
            <w:rFonts w:ascii="Cambria Math" w:hAnsi="Cambria Math"/>
            <w:lang w:val="en-GB"/>
          </w:rPr>
          <m:t>A</m:t>
        </m:r>
      </m:oMath>
      <w:r w:rsidRPr="00CF6324">
        <w:rPr>
          <w:lang w:val="en-GB"/>
        </w:rPr>
        <w:t xml:space="preserve"> of a timeseries </w:t>
      </w:r>
      <m:oMath>
        <m:r>
          <w:rPr>
            <w:rFonts w:ascii="Cambria Math" w:hAnsi="Cambria Math"/>
            <w:lang w:val="en-GB"/>
          </w:rPr>
          <m:t>T</m:t>
        </m:r>
      </m:oMath>
      <w:r w:rsidRPr="00CF6324">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CF6324">
        <w:rPr>
          <w:lang w:val="en-GB"/>
        </w:rPr>
        <w:t xml:space="preserve"> where </w:t>
      </w:r>
      <m:oMath>
        <m:r>
          <w:rPr>
            <w:rFonts w:ascii="Cambria Math" w:hAnsi="Cambria Math"/>
            <w:lang w:val="en-GB"/>
          </w:rPr>
          <m:t>m</m:t>
        </m:r>
      </m:oMath>
      <w:r w:rsidRPr="00CF6324">
        <w:rPr>
          <w:lang w:val="en-GB"/>
        </w:rPr>
        <w:t xml:space="preserve"> is a user-defined subsequence length. </w:t>
      </w:r>
    </w:p>
    <w:p w14:paraId="01F1E378" w14:textId="15BEBB46" w:rsidR="00385239" w:rsidRPr="00CF6324" w:rsidRDefault="00385239" w:rsidP="00385239">
      <w:pPr>
        <w:pStyle w:val="Els-body-text-large"/>
        <w:rPr>
          <w:lang w:val="en-GB"/>
        </w:rPr>
      </w:pPr>
      <w:r w:rsidRPr="00CF6324">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each subsequence in an all-subsequences set </w:t>
      </w:r>
      <m:oMath>
        <m:r>
          <w:rPr>
            <w:rFonts w:ascii="Cambria Math" w:hAnsi="Cambria Math"/>
            <w:lang w:val="en-GB"/>
          </w:rPr>
          <m:t>A</m:t>
        </m:r>
      </m:oMath>
      <w:r w:rsidRPr="00CF6324">
        <w:rPr>
          <w:lang w:val="en-GB"/>
        </w:rPr>
        <w:t xml:space="preserve"> it is </w:t>
      </w:r>
      <w:r w:rsidR="00957930">
        <w:rPr>
          <w:lang w:val="en-GB"/>
        </w:rPr>
        <w:t>p</w:t>
      </w:r>
      <w:r w:rsidRPr="00CF6324">
        <w:rPr>
          <w:lang w:val="en-GB"/>
        </w:rPr>
        <w:t xml:space="preserve">ossible to define is a vector of distances called </w:t>
      </w:r>
      <w:r w:rsidRPr="00CF6324">
        <w:rPr>
          <w:i/>
          <w:iCs/>
          <w:lang w:val="en-GB"/>
        </w:rPr>
        <w:t>distance profile</w:t>
      </w:r>
      <w:r w:rsidRPr="00CF6324">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CF6324">
        <w:rPr>
          <w:lang w:val="en-GB"/>
        </w:rPr>
        <w:t xml:space="preserve"> of a timeseries </w:t>
      </w:r>
      <m:oMath>
        <m:r>
          <w:rPr>
            <w:rFonts w:ascii="Cambria Math" w:hAnsi="Cambria Math"/>
            <w:lang w:val="en-GB"/>
          </w:rPr>
          <m:t>T</m:t>
        </m:r>
      </m:oMath>
      <w:r w:rsidRPr="00CF6324">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CF632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CF6324">
        <w:rPr>
          <w:lang w:val="en-GB"/>
        </w:rPr>
        <w:t xml:space="preserve">) for all </w:t>
      </w:r>
      <m:oMath>
        <m:r>
          <w:rPr>
            <w:rFonts w:ascii="Cambria Math" w:hAnsi="Cambria Math"/>
            <w:lang w:val="en-GB"/>
          </w:rPr>
          <m:t>j ∈ [1,2,…, n-m+1]</m:t>
        </m:r>
      </m:oMath>
      <w:r w:rsidRPr="00CF6324">
        <w:rPr>
          <w:lang w:val="en-GB"/>
        </w:rPr>
        <w:t xml:space="preserve"> where </w:t>
      </w:r>
      <m:oMath>
        <m:r>
          <w:rPr>
            <w:rFonts w:ascii="Cambria Math" w:hAnsi="Cambria Math"/>
            <w:lang w:val="en-GB"/>
          </w:rPr>
          <m:t>i≠ j</m:t>
        </m:r>
      </m:oMath>
      <w:r w:rsidRPr="00CF6324">
        <w:rPr>
          <w:lang w:val="en-GB"/>
        </w:rPr>
        <w:t xml:space="preserve"> and </w:t>
      </w:r>
      <m:oMath>
        <m:r>
          <m:rPr>
            <m:sty m:val="p"/>
          </m:rPr>
          <w:rPr>
            <w:rFonts w:ascii="Cambria Math" w:hAnsi="Cambria Math"/>
            <w:lang w:val="en-GB"/>
          </w:rPr>
          <m:t>dist</m:t>
        </m:r>
      </m:oMath>
      <w:r w:rsidRPr="00CF6324">
        <w:rPr>
          <w:lang w:val="en-GB"/>
        </w:rPr>
        <w:t xml:space="preserve"> is the distance metric applied. It is possible to adopt different kind of distances to compute the distance profile</w:t>
      </w:r>
      <w:r w:rsidR="007332E6">
        <w:rPr>
          <w:lang w:val="en-GB"/>
        </w:rPr>
        <w:t xml:space="preserve"> </w:t>
      </w:r>
      <w:r w:rsidR="007332E6">
        <w:rPr>
          <w:lang w:val="en-GB"/>
        </w:rPr>
        <w:fldChar w:fldCharType="begin" w:fldLock="1"/>
      </w:r>
      <w:r w:rsidR="00030DB5">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[17]"},"properties":{"noteIndex":0},"schema":"https://github.com/citation-style-language/schema/raw/master/csl-citation.json"}</w:instrText>
      </w:r>
      <w:r w:rsidR="007332E6">
        <w:rPr>
          <w:lang w:val="en-GB"/>
        </w:rPr>
        <w:fldChar w:fldCharType="separate"/>
      </w:r>
      <w:r w:rsidR="00421D4C" w:rsidRPr="00421D4C">
        <w:rPr>
          <w:noProof/>
          <w:lang w:val="en-GB"/>
        </w:rPr>
        <w:t>[17]</w:t>
      </w:r>
      <w:r w:rsidR="007332E6">
        <w:rPr>
          <w:lang w:val="en-GB"/>
        </w:rPr>
        <w:fldChar w:fldCharType="end"/>
      </w:r>
      <w:r w:rsidR="007332E6">
        <w:rPr>
          <w:lang w:val="en-GB"/>
        </w:rPr>
        <w:t>,</w:t>
      </w:r>
      <w:r w:rsidRPr="00CF6324">
        <w:rPr>
          <w:lang w:val="en-GB"/>
        </w:rPr>
        <w:t xml:space="preserve"> </w:t>
      </w:r>
      <w:r w:rsidRPr="00CF6324">
        <w:rPr>
          <w:lang w:val="en-GB"/>
        </w:rPr>
        <w:fldChar w:fldCharType="begin" w:fldLock="1"/>
      </w:r>
      <w:r w:rsidR="00030DB5">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[19]","previouslyFormattedCitation":"[18], [19]"},"properties":{"noteIndex":0},"schema":"https://github.com/citation-style-language/schema/raw/master/csl-citation.json"}</w:instrText>
      </w:r>
      <w:r w:rsidRPr="00CF6324">
        <w:rPr>
          <w:lang w:val="en-GB"/>
        </w:rPr>
        <w:fldChar w:fldCharType="separate"/>
      </w:r>
      <w:r w:rsidR="00421D4C" w:rsidRPr="00421D4C">
        <w:rPr>
          <w:noProof/>
          <w:lang w:val="en-GB"/>
        </w:rPr>
        <w:t>[18], [19]</w:t>
      </w:r>
      <w:r w:rsidRPr="00CF6324">
        <w:rPr>
          <w:lang w:val="en-GB"/>
        </w:rPr>
        <w:fldChar w:fldCharType="end"/>
      </w:r>
      <w:r w:rsidRPr="00CF6324">
        <w:rPr>
          <w:lang w:val="en-GB"/>
        </w:rPr>
        <w:t xml:space="preserve"> but the original method </w:t>
      </w:r>
      <w:r w:rsidR="009F19B9">
        <w:rPr>
          <w:lang w:val="en-GB"/>
        </w:rPr>
        <w:t>employs</w:t>
      </w:r>
      <w:r w:rsidRPr="00CF6324">
        <w:rPr>
          <w:lang w:val="en-GB"/>
        </w:rPr>
        <w:t xml:space="preserve"> the Euclidean distance between the z-normalized subsequences. </w:t>
      </w:r>
    </w:p>
    <w:p w14:paraId="37B02EB0" w14:textId="77777777" w:rsidR="00385239" w:rsidRPr="00CF6324" w:rsidRDefault="00385239" w:rsidP="00385239">
      <w:pPr>
        <w:pStyle w:val="Els-body-text-large"/>
        <w:rPr>
          <w:lang w:val="en-GB"/>
        </w:rPr>
      </w:pPr>
      <w:r w:rsidRPr="00CF6324">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the all-subsequences set of </w:t>
      </w:r>
      <m:oMath>
        <m:r>
          <w:rPr>
            <w:rFonts w:ascii="Cambria Math" w:hAnsi="Cambria Math"/>
            <w:lang w:val="en-GB"/>
          </w:rPr>
          <m:t>T</m:t>
        </m:r>
      </m:oMath>
      <w:r w:rsidRPr="00CF6324">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CF6324">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CF6324">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CF6324">
        <w:rPr>
          <w:lang w:val="en-GB"/>
        </w:rPr>
        <w:t xml:space="preserve">). Moreover, the distance is close to zero just before and after this location. Those matches </w:t>
      </w:r>
      <w:r w:rsidRPr="00CF6324">
        <w:rPr>
          <w:lang w:val="en-GB"/>
        </w:rPr>
        <w:lastRenderedPageBreak/>
        <w:t xml:space="preserve">are called </w:t>
      </w:r>
      <w:r w:rsidRPr="00CF6324">
        <w:rPr>
          <w:i/>
          <w:iCs/>
          <w:lang w:val="en-GB"/>
        </w:rPr>
        <w:t>trivial matches</w:t>
      </w:r>
      <w:r w:rsidRPr="00CF6324">
        <w:rPr>
          <w:lang w:val="en-GB"/>
        </w:rPr>
        <w:t xml:space="preserve"> and are usually avoided during similarity search by imposing an </w:t>
      </w:r>
      <w:r w:rsidRPr="00CF6324">
        <w:rPr>
          <w:i/>
          <w:iCs/>
          <w:lang w:val="en-GB"/>
        </w:rPr>
        <w:t>exclusion zone</w:t>
      </w:r>
      <w:r w:rsidRPr="00CF6324">
        <w:rPr>
          <w:lang w:val="en-GB"/>
        </w:rPr>
        <w:t xml:space="preserve"> (as function of m, usually set to </w:t>
      </w:r>
      <m:oMath>
        <m:r>
          <w:rPr>
            <w:rFonts w:ascii="Cambria Math" w:hAnsi="Cambria Math"/>
            <w:lang w:val="en-GB"/>
          </w:rPr>
          <m:t>m/4</m:t>
        </m:r>
      </m:oMath>
      <w:r w:rsidRPr="00CF6324">
        <w:rPr>
          <w:lang w:val="en-GB"/>
        </w:rPr>
        <w:t>) before and after this location.</w:t>
      </w:r>
    </w:p>
    <w:p w14:paraId="7CFBE356" w14:textId="205B15E1" w:rsidR="00385239" w:rsidRPr="00CF6324" w:rsidRDefault="00385239" w:rsidP="007332E6">
      <w:pPr>
        <w:pStyle w:val="Els-body-text-large"/>
        <w:rPr>
          <w:lang w:val="en-GB"/>
        </w:rPr>
      </w:pPr>
      <w:r w:rsidRPr="00CF6324">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CF632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CF6324">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timeseries </w:t>
      </w:r>
      <m:oMath>
        <m:r>
          <w:rPr>
            <w:rFonts w:ascii="Cambria Math" w:hAnsi="Cambria Math"/>
            <w:lang w:val="en-GB"/>
          </w:rPr>
          <m:t>T</m:t>
        </m:r>
      </m:oMath>
      <w:r w:rsidRPr="00CF6324">
        <w:rPr>
          <w:lang w:val="en-GB"/>
        </w:rPr>
        <w:t xml:space="preserve">. In other words, it can be generated by extracting the smallest value in each row/column of the full distance matrix. </w:t>
      </w:r>
      <w:r w:rsidR="007332E6" w:rsidRPr="00CF6324">
        <w:rPr>
          <w:lang w:val="en-GB"/>
        </w:rPr>
        <w:t xml:space="preserve">With reference to Figure 4,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CF6324">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CF6324">
        <w:rPr>
          <w:lang w:val="en-GB"/>
        </w:rPr>
        <w:t>. Of course, the construction of the full distance matrix is the most straightforw</w:t>
      </w:r>
      <w:r w:rsidR="00516248">
        <w:rPr>
          <w:lang w:val="en-GB"/>
        </w:rPr>
        <w:t>ard</w:t>
      </w:r>
      <w:r w:rsidR="007332E6" w:rsidRPr="00CF6324">
        <w:rPr>
          <w:lang w:val="en-GB"/>
        </w:rPr>
        <w:t xml:space="preserve"> method but even </w:t>
      </w:r>
      <w:r w:rsidR="007332E6">
        <w:rPr>
          <w:lang w:val="en-GB"/>
        </w:rPr>
        <w:t>t</w:t>
      </w:r>
      <w:r w:rsidR="007332E6" w:rsidRPr="00CF6324">
        <w:rPr>
          <w:lang w:val="en-GB"/>
        </w:rPr>
        <w:t>he less computational efficient, this is the reason why many algorithms has been proposed for the MP calculation</w:t>
      </w:r>
      <w:r w:rsidR="007332E6">
        <w:rPr>
          <w:lang w:val="en-GB"/>
        </w:rPr>
        <w:t xml:space="preserve"> to reduce time and dimensionality complexity such as STAMP, STAMPI and STOMP based on MASS algorithm </w:t>
      </w:r>
      <w:r w:rsidR="007332E6">
        <w:rPr>
          <w:lang w:val="en-GB"/>
        </w:rPr>
        <w:fldChar w:fldCharType="begin" w:fldLock="1"/>
      </w:r>
      <w:r w:rsidR="00030DB5">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[20]"},"properties":{"noteIndex":0},"schema":"https://github.com/citation-style-language/schema/raw/master/csl-citation.json"}</w:instrText>
      </w:r>
      <w:r w:rsidR="007332E6">
        <w:rPr>
          <w:lang w:val="en-GB"/>
        </w:rPr>
        <w:fldChar w:fldCharType="separate"/>
      </w:r>
      <w:r w:rsidR="00421D4C" w:rsidRPr="00421D4C">
        <w:rPr>
          <w:noProof/>
          <w:lang w:val="en-GB"/>
        </w:rPr>
        <w:t>[20]</w:t>
      </w:r>
      <w:r w:rsidR="007332E6">
        <w:rPr>
          <w:lang w:val="en-GB"/>
        </w:rPr>
        <w:fldChar w:fldCharType="end"/>
      </w:r>
      <w:r w:rsidR="007332E6">
        <w:rPr>
          <w:lang w:val="en-GB"/>
        </w:rPr>
        <w:t xml:space="preserve">, approximated AMPSA and AMP </w:t>
      </w:r>
      <w:r w:rsidR="007332E6">
        <w:rPr>
          <w:lang w:val="en-GB"/>
        </w:rPr>
        <w:fldChar w:fldCharType="begin" w:fldLock="1"/>
      </w:r>
      <w:r w:rsidR="00030DB5">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[21]"},"properties":{"noteIndex":0},"schema":"https://github.com/citation-style-language/schema/raw/master/csl-citation.json"}</w:instrText>
      </w:r>
      <w:r w:rsidR="007332E6">
        <w:rPr>
          <w:lang w:val="en-GB"/>
        </w:rPr>
        <w:fldChar w:fldCharType="separate"/>
      </w:r>
      <w:r w:rsidR="00421D4C" w:rsidRPr="00421D4C">
        <w:rPr>
          <w:noProof/>
          <w:lang w:val="en-GB"/>
        </w:rPr>
        <w:t>[21]</w:t>
      </w:r>
      <w:r w:rsidR="007332E6">
        <w:rPr>
          <w:lang w:val="en-GB"/>
        </w:rPr>
        <w:fldChar w:fldCharType="end"/>
      </w:r>
      <w:r w:rsidR="007332E6">
        <w:rPr>
          <w:lang w:val="en-GB"/>
        </w:rPr>
        <w:t xml:space="preserve"> and multidimensional </w:t>
      </w:r>
      <w:proofErr w:type="spellStart"/>
      <w:r w:rsidR="007332E6">
        <w:rPr>
          <w:lang w:val="en-GB"/>
        </w:rPr>
        <w:t>mSTAMP</w:t>
      </w:r>
      <w:proofErr w:type="spellEnd"/>
      <w:r w:rsidR="007332E6">
        <w:rPr>
          <w:lang w:val="en-GB"/>
        </w:rPr>
        <w:t xml:space="preserve"> </w:t>
      </w:r>
      <w:r w:rsidR="007332E6">
        <w:rPr>
          <w:lang w:val="en-GB"/>
        </w:rPr>
        <w:fldChar w:fldCharType="begin" w:fldLock="1"/>
      </w:r>
      <w:r w:rsidR="00030DB5">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[22]"},"properties":{"noteIndex":0},"schema":"https://github.com/citation-style-language/schema/raw/master/csl-citation.json"}</w:instrText>
      </w:r>
      <w:r w:rsidR="007332E6">
        <w:rPr>
          <w:lang w:val="en-GB"/>
        </w:rPr>
        <w:fldChar w:fldCharType="separate"/>
      </w:r>
      <w:r w:rsidR="00421D4C" w:rsidRPr="00421D4C">
        <w:rPr>
          <w:noProof/>
          <w:lang w:val="en-GB"/>
        </w:rPr>
        <w:t>[22]</w:t>
      </w:r>
      <w:r w:rsidR="007332E6">
        <w:rPr>
          <w:lang w:val="en-GB"/>
        </w:rPr>
        <w:fldChar w:fldCharType="end"/>
      </w:r>
      <w:r w:rsidR="007332E6">
        <w:rPr>
          <w:lang w:val="en-GB"/>
        </w:rPr>
        <w:t>.</w:t>
      </w:r>
    </w:p>
    <w:p w14:paraId="664D636F" w14:textId="77777777" w:rsidR="00385239" w:rsidRPr="00CF6324" w:rsidRDefault="00385239" w:rsidP="00385239">
      <w:pPr>
        <w:pStyle w:val="Els-body-text-large"/>
        <w:rPr>
          <w:lang w:val="en-GB"/>
        </w:rPr>
      </w:pPr>
    </w:p>
    <w:p w14:paraId="41EC89A4" w14:textId="440732F9" w:rsidR="00385239" w:rsidRPr="00CF6324" w:rsidRDefault="00404C2E" w:rsidP="002E678F">
      <w:pPr>
        <w:spacing w:line="360" w:lineRule="auto"/>
      </w:pPr>
      <w:r>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4D637DBF" w:rsidR="007332E6" w:rsidRPr="000E7E37" w:rsidRDefault="005B0274" w:rsidP="000E7E37">
      <w:pPr>
        <w:pStyle w:val="Els-caption"/>
      </w:pPr>
      <w:r w:rsidRPr="0034570A">
        <w:rPr>
          <w:b/>
          <w:bCs/>
        </w:rPr>
        <w:t>Figure</w:t>
      </w:r>
      <w:r w:rsidR="00385239" w:rsidRPr="0034570A">
        <w:rPr>
          <w:b/>
          <w:bCs/>
        </w:rPr>
        <w:t xml:space="preserve"> 4.</w:t>
      </w:r>
      <w:r w:rsidR="00385239" w:rsidRPr="0034570A">
        <w:t xml:space="preserve"> </w:t>
      </w:r>
      <w:r w:rsidR="0034570A" w:rsidRPr="0034570A">
        <w:t xml:space="preserve">Description of </w:t>
      </w:r>
      <w:r w:rsidR="00516248" w:rsidRPr="0034570A">
        <w:t>M</w:t>
      </w:r>
      <w:r w:rsidR="00385239" w:rsidRPr="0034570A">
        <w:t xml:space="preserve">atrix </w:t>
      </w:r>
      <w:r w:rsidR="0034570A" w:rsidRPr="0034570A">
        <w:t>P</w:t>
      </w:r>
      <w:r w:rsidR="00385239" w:rsidRPr="0034570A">
        <w:t xml:space="preserve">rofile </w:t>
      </w:r>
      <w:r w:rsidR="0034570A" w:rsidRPr="0034570A">
        <w:t xml:space="preserve">and Contextual Matrix Profile </w:t>
      </w:r>
      <w:r w:rsidR="00385239" w:rsidRPr="0034570A">
        <w:t>calculation</w:t>
      </w:r>
      <w:r w:rsidR="00516248" w:rsidRPr="0034570A">
        <w:t xml:space="preserve"> steps</w:t>
      </w:r>
      <w:r w:rsidR="00385239" w:rsidRPr="0034570A">
        <w:t xml:space="preserve"> in case of self-join</w:t>
      </w:r>
      <w:r w:rsidR="0034570A" w:rsidRPr="0034570A">
        <w:t xml:space="preserve"> of a timeseries </w:t>
      </w:r>
      <m:oMath>
        <m:r>
          <w:rPr>
            <w:rFonts w:ascii="Cambria Math" w:hAnsi="Cambria Math"/>
          </w:rPr>
          <m:t>T</m:t>
        </m:r>
      </m:oMath>
      <w:r w:rsidR="00385239" w:rsidRPr="0034570A">
        <w:t xml:space="preserve">. From left to right is explained the calculation of the element </w:t>
      </w:r>
      <m:oMath>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oMath>
      <w:r w:rsidR="00385239" w:rsidRPr="0034570A">
        <w:t xml:space="preserve"> of the distance vector </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 xml:space="preserve"> </m:t>
        </m:r>
      </m:oMath>
      <w:r w:rsidR="00385239" w:rsidRPr="0034570A">
        <w:t xml:space="preserve">given the query </w:t>
      </w:r>
      <m:oMath>
        <m:sSub>
          <m:sSubPr>
            <m:ctrlPr>
              <w:rPr>
                <w:rFonts w:ascii="Cambria Math" w:hAnsi="Cambria Math"/>
              </w:rPr>
            </m:ctrlPr>
          </m:sSubPr>
          <m:e>
            <m:r>
              <w:rPr>
                <w:rFonts w:ascii="Cambria Math" w:hAnsi="Cambria Math"/>
              </w:rPr>
              <m:t>T</m:t>
            </m:r>
          </m:e>
          <m:sub>
            <m:r>
              <m:rPr>
                <m:sty m:val="p"/>
              </m:rPr>
              <w:rPr>
                <w:rFonts w:ascii="Cambria Math" w:hAnsi="Cambria Math"/>
              </w:rPr>
              <m:t>i.m</m:t>
            </m:r>
          </m:sub>
        </m:sSub>
      </m:oMath>
      <w:r w:rsidR="00385239" w:rsidRPr="0034570A">
        <w:t xml:space="preserve">. By calculating the distance vector for the all-subsequences set of </w:t>
      </w:r>
      <m:oMath>
        <m:r>
          <w:rPr>
            <w:rFonts w:ascii="Cambria Math" w:hAnsi="Cambria Math"/>
          </w:rPr>
          <m:t>T</m:t>
        </m:r>
      </m:oMath>
      <w:r w:rsidR="00385239" w:rsidRPr="0034570A">
        <w:t xml:space="preserve">, and storing </w:t>
      </w:r>
      <w:r w:rsidR="0034570A">
        <w:t>those values</w:t>
      </w:r>
      <w:r w:rsidR="00385239" w:rsidRPr="0034570A">
        <w:t xml:space="preserve"> in a matrix</w:t>
      </w:r>
      <w:r w:rsidR="0034570A" w:rsidRPr="0034570A">
        <w:t xml:space="preserve">, </w:t>
      </w:r>
      <w:r w:rsidR="00385239" w:rsidRPr="0034570A">
        <w:t xml:space="preserve">the full distance matrix is </w:t>
      </w:r>
      <w:r w:rsidR="00094366" w:rsidRPr="0034570A">
        <w:t>obtained</w:t>
      </w:r>
      <w:r w:rsidR="00385239" w:rsidRPr="0034570A">
        <w:t xml:space="preserve">. MP is the row wise minimum while the </w:t>
      </w:r>
      <w:r w:rsidR="00094366" w:rsidRPr="0034570A">
        <w:t>CMP</w:t>
      </w:r>
      <w:r w:rsidR="00385239" w:rsidRPr="0034570A">
        <w:t xml:space="preserve"> is the minimum over rectangular regions</w:t>
      </w:r>
      <w:r w:rsidR="00094366" w:rsidRPr="0034570A">
        <w:t>.</w:t>
      </w:r>
    </w:p>
    <w:p w14:paraId="07D89235" w14:textId="77777777" w:rsidR="00AC5C8B" w:rsidRDefault="001E336B" w:rsidP="00AC5C8B">
      <w:pPr>
        <w:pStyle w:val="Els-body-text-large"/>
        <w:rPr>
          <w:lang w:val="en-GB"/>
        </w:rPr>
      </w:pPr>
      <w:r>
        <w:rPr>
          <w:lang w:val="en-GB"/>
        </w:rPr>
        <w:t>T</w:t>
      </w:r>
      <w:r w:rsidRPr="00CF6324">
        <w:rPr>
          <w:lang w:val="en-GB"/>
        </w:rPr>
        <w:t xml:space="preserve">he </w:t>
      </w:r>
      <w:r w:rsidR="00957930">
        <w:rPr>
          <w:lang w:val="en-GB"/>
        </w:rPr>
        <w:t xml:space="preserve">original </w:t>
      </w:r>
      <w:r w:rsidRPr="00CF6324">
        <w:rPr>
          <w:lang w:val="en-GB"/>
        </w:rPr>
        <w:t>MP method have been</w:t>
      </w:r>
      <w:r w:rsidR="00957930">
        <w:rPr>
          <w:lang w:val="en-GB"/>
        </w:rPr>
        <w:t xml:space="preserve"> successfully applied </w:t>
      </w:r>
      <w:r w:rsidRPr="00CF6324">
        <w:rPr>
          <w:lang w:val="en-GB"/>
        </w:rPr>
        <w:t>in different fields for anomaly detection</w:t>
      </w:r>
      <w:r>
        <w:rPr>
          <w:lang w:val="en-GB"/>
        </w:rPr>
        <w:t xml:space="preserve">. </w:t>
      </w:r>
      <w:r w:rsidR="007F1143" w:rsidRPr="00CF6324">
        <w:rPr>
          <w:lang w:val="en-GB"/>
        </w:rPr>
        <w:t xml:space="preserve">In medical </w:t>
      </w:r>
      <w:r w:rsidR="0034570A">
        <w:rPr>
          <w:lang w:val="en-GB"/>
        </w:rPr>
        <w:t xml:space="preserve">field was proposed </w:t>
      </w:r>
      <w:r w:rsidR="007F1143" w:rsidRPr="00CF6324">
        <w:rPr>
          <w:lang w:val="en-GB"/>
        </w:rPr>
        <w:t xml:space="preserve">an unsupervised real time anomaly detection method based on continuous learning of </w:t>
      </w:r>
      <w:r w:rsidR="00E71CE0" w:rsidRPr="00CF6324">
        <w:rPr>
          <w:lang w:val="en-GB"/>
        </w:rPr>
        <w:t>timeseries</w:t>
      </w:r>
      <w:r w:rsidR="007F1143" w:rsidRPr="00CF6324">
        <w:rPr>
          <w:lang w:val="en-GB"/>
        </w:rPr>
        <w:t xml:space="preserve"> shaplets extracted though </w:t>
      </w:r>
      <w:r w:rsidR="00AC30BE" w:rsidRPr="00CF6324">
        <w:rPr>
          <w:lang w:val="en-GB"/>
        </w:rPr>
        <w:t>MP</w:t>
      </w:r>
      <w:r w:rsidR="007F1143" w:rsidRPr="00CF6324">
        <w:rPr>
          <w:lang w:val="en-GB"/>
        </w:rPr>
        <w:t xml:space="preserve"> algorithm</w:t>
      </w:r>
      <w:r w:rsidR="0034570A" w:rsidRPr="0034570A">
        <w:rPr>
          <w:lang w:val="en-GB"/>
        </w:rPr>
        <w:t xml:space="preserve"> </w:t>
      </w:r>
      <w:r w:rsidR="0034570A" w:rsidRPr="00CF6324">
        <w:rPr>
          <w:lang w:val="en-GB"/>
        </w:rPr>
        <w:fldChar w:fldCharType="begin" w:fldLock="1"/>
      </w:r>
      <w:r w:rsidR="00030DB5">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[23]"},"properties":{"noteIndex":0},"schema":"https://github.com/citation-style-language/schema/raw/master/csl-citation.json"}</w:instrText>
      </w:r>
      <w:r w:rsidR="0034570A" w:rsidRPr="00CF6324">
        <w:rPr>
          <w:lang w:val="en-GB"/>
        </w:rPr>
        <w:fldChar w:fldCharType="separate"/>
      </w:r>
      <w:r w:rsidR="0034570A" w:rsidRPr="00421D4C">
        <w:rPr>
          <w:noProof/>
          <w:lang w:val="en-GB"/>
        </w:rPr>
        <w:t>[23]</w:t>
      </w:r>
      <w:r w:rsidR="0034570A" w:rsidRPr="00CF6324">
        <w:rPr>
          <w:lang w:val="en-GB"/>
        </w:rPr>
        <w:fldChar w:fldCharType="end"/>
      </w:r>
      <w:r w:rsidR="007F1143" w:rsidRPr="00CF6324">
        <w:rPr>
          <w:lang w:val="en-GB"/>
        </w:rPr>
        <w:t xml:space="preserve">. Those shaplets are extracted and stored in an anomaly library and then used for </w:t>
      </w:r>
      <w:r w:rsidR="0034570A">
        <w:rPr>
          <w:lang w:val="en-GB"/>
        </w:rPr>
        <w:t xml:space="preserve">sliding-window based </w:t>
      </w:r>
      <w:r w:rsidR="007F1143" w:rsidRPr="00CF6324">
        <w:rPr>
          <w:lang w:val="en-GB"/>
        </w:rPr>
        <w:t xml:space="preserve">anomaly detection in an electro-cardiogram (ECG) </w:t>
      </w:r>
      <w:r w:rsidR="00E71CE0" w:rsidRPr="00CF6324">
        <w:rPr>
          <w:lang w:val="en-GB"/>
        </w:rPr>
        <w:t>timeseries</w:t>
      </w:r>
      <w:r w:rsidR="007F1143" w:rsidRPr="00CF6324">
        <w:rPr>
          <w:lang w:val="en-GB"/>
        </w:rPr>
        <w:t xml:space="preserve"> (</w:t>
      </w:r>
      <w:r w:rsidR="007F1143" w:rsidRPr="00CF6324">
        <w:rPr>
          <w:rFonts w:ascii="Calibri" w:hAnsi="Calibri" w:cs="Calibri"/>
          <w:lang w:val="en-GB"/>
        </w:rPr>
        <w:t>﻿</w:t>
      </w:r>
      <w:r w:rsidR="007F1143" w:rsidRPr="00CF6324">
        <w:rPr>
          <w:lang w:val="en-GB"/>
        </w:rPr>
        <w:t>MIT-BIH database [32]).</w:t>
      </w:r>
      <w:r w:rsidR="00957930">
        <w:rPr>
          <w:lang w:val="en-GB"/>
        </w:rPr>
        <w:t xml:space="preserve"> </w:t>
      </w:r>
      <w:r w:rsidR="007F1143" w:rsidRPr="00CF6324">
        <w:rPr>
          <w:lang w:val="en-GB"/>
        </w:rPr>
        <w:t>An industrial application is presented in</w:t>
      </w:r>
      <w:r w:rsidR="00D725F8" w:rsidRPr="00CF6324">
        <w:rPr>
          <w:lang w:val="en-GB"/>
        </w:rPr>
        <w:t xml:space="preserve"> </w:t>
      </w:r>
      <w:r w:rsidR="00D725F8" w:rsidRPr="00CF6324">
        <w:rPr>
          <w:lang w:val="en-GB"/>
        </w:rPr>
        <w:fldChar w:fldCharType="begin" w:fldLock="1"/>
      </w:r>
      <w:r w:rsidR="00030DB5">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[24]"},"properties":{"noteIndex":0},"schema":"https://github.com/citation-style-language/schema/raw/master/csl-citation.json"}</w:instrText>
      </w:r>
      <w:r w:rsidR="00D725F8" w:rsidRPr="00CF6324">
        <w:rPr>
          <w:lang w:val="en-GB"/>
        </w:rPr>
        <w:fldChar w:fldCharType="separate"/>
      </w:r>
      <w:r w:rsidR="00421D4C" w:rsidRPr="00421D4C">
        <w:rPr>
          <w:noProof/>
          <w:lang w:val="en-GB"/>
        </w:rPr>
        <w:t>[24]</w:t>
      </w:r>
      <w:r w:rsidR="00D725F8" w:rsidRPr="00CF6324">
        <w:rPr>
          <w:lang w:val="en-GB"/>
        </w:rPr>
        <w:fldChar w:fldCharType="end"/>
      </w:r>
      <w:r w:rsidR="007F1143" w:rsidRPr="00CF6324">
        <w:rPr>
          <w:lang w:val="en-GB"/>
        </w:rPr>
        <w:t xml:space="preserve"> </w:t>
      </w:r>
      <w:r w:rsidR="0034570A">
        <w:rPr>
          <w:lang w:val="en-GB"/>
        </w:rPr>
        <w:t>where</w:t>
      </w:r>
      <w:r w:rsidR="007F1143" w:rsidRPr="00CF6324">
        <w:rPr>
          <w:lang w:val="en-GB"/>
        </w:rPr>
        <w:t xml:space="preserve"> the classical approach of </w:t>
      </w:r>
      <w:r w:rsidR="00AC30BE" w:rsidRPr="00CF6324">
        <w:rPr>
          <w:lang w:val="en-GB"/>
        </w:rPr>
        <w:t>MP</w:t>
      </w:r>
      <w:r w:rsidR="007F1143" w:rsidRPr="00CF6324">
        <w:rPr>
          <w:lang w:val="en-GB"/>
        </w:rPr>
        <w:t xml:space="preserve"> </w:t>
      </w:r>
      <w:r w:rsidR="0034570A">
        <w:rPr>
          <w:lang w:val="en-GB"/>
        </w:rPr>
        <w:t xml:space="preserve">is combined </w:t>
      </w:r>
      <w:r w:rsidR="007F1143" w:rsidRPr="00CF6324">
        <w:rPr>
          <w:lang w:val="en-GB"/>
        </w:rPr>
        <w:t>with the hamming distance to automatically detect intrusions in the network of a water processing facility.</w:t>
      </w:r>
      <w:r w:rsidR="00A57981">
        <w:rPr>
          <w:lang w:val="en-GB"/>
        </w:rPr>
        <w:t xml:space="preserve"> A generalization of MP algorithm called Pan MP is proposed  in</w:t>
      </w:r>
      <w:r w:rsidR="00957930">
        <w:rPr>
          <w:lang w:val="en-GB"/>
        </w:rPr>
        <w:t xml:space="preserve"> </w:t>
      </w:r>
      <w:r w:rsidR="00D725F8" w:rsidRPr="00CF6324">
        <w:rPr>
          <w:lang w:val="en-GB"/>
        </w:rPr>
        <w:fldChar w:fldCharType="begin" w:fldLock="1"/>
      </w:r>
      <w:r w:rsidR="00030DB5">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[25]"},"properties":{"noteIndex":0},"schema":"https://github.com/citation-style-language/schema/raw/master/csl-citation.json"}</w:instrText>
      </w:r>
      <w:r w:rsidR="00D725F8" w:rsidRPr="00CF6324">
        <w:rPr>
          <w:lang w:val="en-GB"/>
        </w:rPr>
        <w:fldChar w:fldCharType="separate"/>
      </w:r>
      <w:r w:rsidR="00421D4C" w:rsidRPr="00421D4C">
        <w:rPr>
          <w:noProof/>
          <w:lang w:val="en-GB"/>
        </w:rPr>
        <w:t>[25]</w:t>
      </w:r>
      <w:r w:rsidR="00D725F8" w:rsidRPr="00CF6324">
        <w:rPr>
          <w:lang w:val="en-GB"/>
        </w:rPr>
        <w:fldChar w:fldCharType="end"/>
      </w:r>
      <w:r w:rsidR="007F1143" w:rsidRPr="00CF6324">
        <w:rPr>
          <w:lang w:val="en-GB"/>
        </w:rPr>
        <w:t xml:space="preserve"> </w:t>
      </w:r>
      <w:r w:rsidR="00A57981">
        <w:rPr>
          <w:lang w:val="en-GB"/>
        </w:rPr>
        <w:t xml:space="preserve">to </w:t>
      </w:r>
      <w:r w:rsidR="007F1143" w:rsidRPr="00CF6324">
        <w:rPr>
          <w:lang w:val="en-GB"/>
        </w:rPr>
        <w:t xml:space="preserve">find different length anomalies in </w:t>
      </w:r>
      <w:r w:rsidR="007F1143" w:rsidRPr="00CF6324">
        <w:rPr>
          <w:rFonts w:ascii="Calibri" w:hAnsi="Calibri" w:cs="Calibri"/>
          <w:lang w:val="en-GB"/>
        </w:rPr>
        <w:t>﻿</w:t>
      </w:r>
      <w:r w:rsidR="007F1143" w:rsidRPr="00CF6324">
        <w:rPr>
          <w:lang w:val="en-GB"/>
        </w:rPr>
        <w:t>automated pedestrian counting system developed in Taipei.</w:t>
      </w:r>
      <w:r w:rsidR="00957930">
        <w:rPr>
          <w:lang w:val="en-GB"/>
        </w:rPr>
        <w:t xml:space="preserve"> </w:t>
      </w:r>
      <w:r w:rsidR="007F1143" w:rsidRPr="00CF6324">
        <w:rPr>
          <w:lang w:val="en-GB"/>
        </w:rPr>
        <w:t xml:space="preserve">MP </w:t>
      </w:r>
      <w:r w:rsidR="00A57981">
        <w:rPr>
          <w:lang w:val="en-GB"/>
        </w:rPr>
        <w:t xml:space="preserve">has been largely employed </w:t>
      </w:r>
      <w:r w:rsidR="007F1143" w:rsidRPr="00CF6324">
        <w:rPr>
          <w:lang w:val="en-GB"/>
        </w:rPr>
        <w:t xml:space="preserve">to identify anomalies in IT field. </w:t>
      </w:r>
      <w:r w:rsidR="00D725F8" w:rsidRPr="00CF6324">
        <w:rPr>
          <w:lang w:val="en-GB"/>
        </w:rPr>
        <w:fldChar w:fldCharType="begin" w:fldLock="1"/>
      </w:r>
      <w:r w:rsidR="00030DB5">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00D725F8" w:rsidRPr="00CF6324">
        <w:rPr>
          <w:lang w:val="en-GB"/>
        </w:rPr>
        <w:fldChar w:fldCharType="separate"/>
      </w:r>
      <w:r w:rsidR="00421D4C" w:rsidRPr="00421D4C">
        <w:rPr>
          <w:noProof/>
          <w:lang w:val="en-GB"/>
        </w:rPr>
        <w:t>[26]</w:t>
      </w:r>
      <w:r w:rsidR="00D725F8" w:rsidRPr="00CF6324">
        <w:rPr>
          <w:lang w:val="en-GB"/>
        </w:rPr>
        <w:fldChar w:fldCharType="end"/>
      </w:r>
      <w:r w:rsidR="00BD2A1F" w:rsidRPr="00CF6324">
        <w:rPr>
          <w:lang w:val="en-GB"/>
        </w:rPr>
        <w:t xml:space="preserve"> introduces </w:t>
      </w:r>
      <w:r w:rsidR="00BD2A1F" w:rsidRPr="00CF6324">
        <w:rPr>
          <w:rFonts w:ascii="Calibri" w:hAnsi="Calibri" w:cs="Calibri"/>
          <w:lang w:val="en-GB"/>
        </w:rPr>
        <w:t>﻿</w:t>
      </w:r>
      <w:r w:rsidR="00BD2A1F" w:rsidRPr="00CF6324">
        <w:rPr>
          <w:lang w:val="en-GB"/>
        </w:rPr>
        <w:t xml:space="preserve">a real time anomaly detection framework based on </w:t>
      </w:r>
      <w:r w:rsidR="00AC30BE" w:rsidRPr="00CF6324">
        <w:rPr>
          <w:lang w:val="en-GB"/>
        </w:rPr>
        <w:t>MP</w:t>
      </w:r>
      <w:r w:rsidR="00BD2A1F" w:rsidRPr="00CF6324">
        <w:rPr>
          <w:lang w:val="en-GB"/>
        </w:rPr>
        <w:t xml:space="preserve"> called </w:t>
      </w:r>
      <w:r w:rsidR="00AC30BE" w:rsidRPr="00CF6324">
        <w:rPr>
          <w:lang w:val="en-GB"/>
        </w:rPr>
        <w:t xml:space="preserve">Real-Time Aggregated Matrix Profile </w:t>
      </w:r>
      <w:r w:rsidR="00BD2A1F" w:rsidRPr="00CF6324">
        <w:rPr>
          <w:lang w:val="en-GB"/>
        </w:rPr>
        <w:t>(</w:t>
      </w:r>
      <w:r w:rsidR="00AC30BE" w:rsidRPr="00CF6324">
        <w:rPr>
          <w:lang w:val="en-GB"/>
        </w:rPr>
        <w:t>RAMP</w:t>
      </w:r>
      <w:r w:rsidR="00BD2A1F" w:rsidRPr="00CF6324">
        <w:rPr>
          <w:lang w:val="en-GB"/>
        </w:rPr>
        <w:t xml:space="preserve">), that </w:t>
      </w:r>
      <w:r w:rsidR="007118FB" w:rsidRPr="00CF6324">
        <w:rPr>
          <w:lang w:val="en-GB"/>
        </w:rPr>
        <w:t>can</w:t>
      </w:r>
      <w:r w:rsidR="00BD2A1F" w:rsidRPr="00CF6324">
        <w:rPr>
          <w:lang w:val="en-GB"/>
        </w:rPr>
        <w:t xml:space="preserve"> identify anomalies in scientific workflows.</w:t>
      </w:r>
      <w:r w:rsidR="00A57981">
        <w:rPr>
          <w:lang w:val="en-GB"/>
        </w:rPr>
        <w:t xml:space="preserve"> </w:t>
      </w:r>
      <w:r w:rsidR="00D725F8" w:rsidRPr="00CF6324">
        <w:rPr>
          <w:lang w:val="en-GB"/>
        </w:rPr>
        <w:fldChar w:fldCharType="begin" w:fldLock="1"/>
      </w:r>
      <w:r w:rsidR="00030DB5">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D725F8" w:rsidRPr="00CF6324">
        <w:rPr>
          <w:lang w:val="en-GB"/>
        </w:rPr>
        <w:fldChar w:fldCharType="separate"/>
      </w:r>
      <w:r w:rsidR="00421D4C" w:rsidRPr="00421D4C">
        <w:rPr>
          <w:noProof/>
          <w:lang w:val="en-GB"/>
        </w:rPr>
        <w:t>[27]</w:t>
      </w:r>
      <w:r w:rsidR="00D725F8" w:rsidRPr="00CF6324">
        <w:rPr>
          <w:lang w:val="en-GB"/>
        </w:rPr>
        <w:fldChar w:fldCharType="end"/>
      </w:r>
      <w:r w:rsidR="00D32DA5" w:rsidRPr="00CF6324">
        <w:rPr>
          <w:lang w:val="en-GB"/>
        </w:rPr>
        <w:t xml:space="preserve"> </w:t>
      </w:r>
      <w:r w:rsidR="00423D77" w:rsidRPr="00CF6324">
        <w:rPr>
          <w:lang w:val="en-GB"/>
        </w:rPr>
        <w:t xml:space="preserve">Applies a noise elimination technique </w:t>
      </w:r>
      <w:r w:rsidR="00D32DA5" w:rsidRPr="00CF6324">
        <w:rPr>
          <w:lang w:val="en-GB"/>
        </w:rPr>
        <w:t>based on</w:t>
      </w:r>
      <w:r w:rsidR="00423D77" w:rsidRPr="00CF6324">
        <w:rPr>
          <w:lang w:val="en-GB"/>
        </w:rPr>
        <w:t xml:space="preserve"> </w:t>
      </w:r>
      <w:r w:rsidR="00AC30BE" w:rsidRPr="00CF6324">
        <w:rPr>
          <w:lang w:val="en-GB"/>
        </w:rPr>
        <w:t>MP</w:t>
      </w:r>
      <w:r w:rsidR="00D32DA5" w:rsidRPr="00CF6324">
        <w:rPr>
          <w:lang w:val="en-GB"/>
        </w:rPr>
        <w:t xml:space="preserve"> on real</w:t>
      </w:r>
      <w:r w:rsidR="00E71CE0" w:rsidRPr="00CF6324">
        <w:rPr>
          <w:lang w:val="en-GB"/>
        </w:rPr>
        <w:t xml:space="preserve"> </w:t>
      </w:r>
      <w:r w:rsidR="00D32DA5" w:rsidRPr="00CF6324">
        <w:rPr>
          <w:lang w:val="en-GB"/>
        </w:rPr>
        <w:t>Yahoo!</w:t>
      </w:r>
      <w:r w:rsidR="00E71CE0" w:rsidRPr="00CF6324">
        <w:rPr>
          <w:lang w:val="en-GB"/>
        </w:rPr>
        <w:t xml:space="preserve"> </w:t>
      </w:r>
      <w:r w:rsidR="00D32DA5" w:rsidRPr="00CF6324">
        <w:rPr>
          <w:lang w:val="en-GB"/>
        </w:rPr>
        <w:t xml:space="preserve">internet traffic metrics to detect anomalous </w:t>
      </w:r>
      <w:r w:rsidR="007118FB" w:rsidRPr="00CF6324">
        <w:rPr>
          <w:lang w:val="en-GB"/>
        </w:rPr>
        <w:t>behaviours</w:t>
      </w:r>
      <w:r w:rsidR="00C26C6B" w:rsidRPr="00CF6324">
        <w:rPr>
          <w:lang w:val="en-GB"/>
        </w:rPr>
        <w:t xml:space="preserve">; </w:t>
      </w:r>
      <w:r w:rsidR="00D725F8" w:rsidRPr="00CF6324">
        <w:rPr>
          <w:lang w:val="en-GB"/>
        </w:rPr>
        <w:fldChar w:fldCharType="begin" w:fldLock="1"/>
      </w:r>
      <w:r w:rsidR="00030DB5">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[28]"},"properties":{"noteIndex":0},"schema":"https://github.com/citation-style-language/schema/raw/master/csl-citation.json"}</w:instrText>
      </w:r>
      <w:r w:rsidR="00D725F8" w:rsidRPr="00CF6324">
        <w:rPr>
          <w:lang w:val="en-GB"/>
        </w:rPr>
        <w:fldChar w:fldCharType="separate"/>
      </w:r>
      <w:r w:rsidR="00421D4C" w:rsidRPr="00421D4C">
        <w:rPr>
          <w:noProof/>
          <w:lang w:val="en-GB"/>
        </w:rPr>
        <w:t>[28]</w:t>
      </w:r>
      <w:r w:rsidR="00D725F8" w:rsidRPr="00CF6324">
        <w:rPr>
          <w:lang w:val="en-GB"/>
        </w:rPr>
        <w:fldChar w:fldCharType="end"/>
      </w:r>
      <w:r w:rsidR="00B0427D" w:rsidRPr="00CF6324">
        <w:rPr>
          <w:lang w:val="en-GB"/>
        </w:rPr>
        <w:t xml:space="preserve"> demonstrate how the elimination of noise can help in anomaly detection of noisy date by testing the algorithm on </w:t>
      </w:r>
      <w:r w:rsidR="00BF6460" w:rsidRPr="00CF6324">
        <w:rPr>
          <w:lang w:val="en-GB"/>
        </w:rPr>
        <w:t>N</w:t>
      </w:r>
      <w:r w:rsidR="00B0427D" w:rsidRPr="00CF6324">
        <w:rPr>
          <w:lang w:val="en-GB"/>
        </w:rPr>
        <w:t xml:space="preserve">umenta </w:t>
      </w:r>
      <w:r w:rsidR="00BF6460" w:rsidRPr="00CF6324">
        <w:rPr>
          <w:lang w:val="en-GB"/>
        </w:rPr>
        <w:t>B</w:t>
      </w:r>
      <w:r w:rsidR="00B0427D" w:rsidRPr="00CF6324">
        <w:rPr>
          <w:lang w:val="en-GB"/>
        </w:rPr>
        <w:t>enchmark</w:t>
      </w:r>
      <w:r w:rsidR="00E93238" w:rsidRPr="00CF6324">
        <w:rPr>
          <w:lang w:val="en-GB"/>
        </w:rPr>
        <w:t xml:space="preserve"> </w:t>
      </w:r>
      <w:r w:rsidR="00D725F8" w:rsidRPr="00CF6324">
        <w:rPr>
          <w:lang w:val="en-GB"/>
        </w:rPr>
        <w:fldChar w:fldCharType="begin" w:fldLock="1"/>
      </w:r>
      <w:r w:rsidR="00030DB5">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[29]"},"properties":{"noteIndex":0},"schema":"https://github.com/citation-style-language/schema/raw/master/csl-citation.json"}</w:instrText>
      </w:r>
      <w:r w:rsidR="00D725F8" w:rsidRPr="00CF6324">
        <w:rPr>
          <w:lang w:val="en-GB"/>
        </w:rPr>
        <w:fldChar w:fldCharType="separate"/>
      </w:r>
      <w:r w:rsidR="00421D4C" w:rsidRPr="00421D4C">
        <w:rPr>
          <w:noProof/>
          <w:lang w:val="en-GB"/>
        </w:rPr>
        <w:t>[29]</w:t>
      </w:r>
      <w:r w:rsidR="00D725F8" w:rsidRPr="00CF6324">
        <w:rPr>
          <w:lang w:val="en-GB"/>
        </w:rPr>
        <w:fldChar w:fldCharType="end"/>
      </w:r>
      <w:r w:rsidR="007F1143" w:rsidRPr="00CF6324">
        <w:rPr>
          <w:lang w:val="en-GB"/>
        </w:rPr>
        <w:t>.</w:t>
      </w:r>
      <w:r w:rsidR="00AC5C8B" w:rsidRPr="00AC5C8B">
        <w:rPr>
          <w:lang w:val="en-GB"/>
        </w:rPr>
        <w:t xml:space="preserve"> </w:t>
      </w:r>
    </w:p>
    <w:p w14:paraId="54BB5D38" w14:textId="0ED6C499" w:rsidR="00A57981" w:rsidRDefault="00AC5C8B" w:rsidP="00AC5C8B">
      <w:pPr>
        <w:pStyle w:val="Els-body-text-large"/>
        <w:rPr>
          <w:lang w:val="en-GB"/>
        </w:rPr>
      </w:pPr>
      <w:r w:rsidRPr="00CF6324">
        <w:rPr>
          <w:lang w:val="en-GB"/>
        </w:rPr>
        <w:t>In the energy field there are few implementations of MP algorithm</w:t>
      </w:r>
      <w:r>
        <w:rPr>
          <w:lang w:val="en-GB"/>
        </w:rPr>
        <w:t xml:space="preserve">. The possibility to use the MP discord detection capabilities to provide insights about the dominant energy usage pattern in large academic buildings was explored by </w:t>
      </w:r>
      <w:r w:rsidRPr="00CF6324">
        <w:rPr>
          <w:lang w:val="en-GB"/>
        </w:rPr>
        <w:lastRenderedPageBreak/>
        <w:fldChar w:fldCharType="begin" w:fldLock="1"/>
      </w:r>
      <w:r w:rsidR="00945556">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[30]"},"properties":{"noteIndex":0},"schema":"https://github.com/citation-style-language/schema/raw/master/csl-citation.json"}</w:instrText>
      </w:r>
      <w:r w:rsidRPr="00CF6324">
        <w:rPr>
          <w:lang w:val="en-GB"/>
        </w:rPr>
        <w:fldChar w:fldCharType="separate"/>
      </w:r>
      <w:r w:rsidR="0079021D" w:rsidRPr="0079021D">
        <w:rPr>
          <w:noProof/>
          <w:lang w:val="en-GB"/>
        </w:rPr>
        <w:t>[30]</w:t>
      </w:r>
      <w:r w:rsidRPr="00CF6324">
        <w:rPr>
          <w:lang w:val="en-GB"/>
        </w:rPr>
        <w:fldChar w:fldCharType="end"/>
      </w:r>
      <w:r>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Pr>
          <w:lang w:val="en-GB"/>
        </w:rPr>
        <w:fldChar w:fldCharType="begin" w:fldLock="1"/>
      </w:r>
      <w:r w:rsidR="0079021D">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[31]"},"properties":{"noteIndex":0},"schema":"https://github.com/citation-style-language/schema/raw/master/csl-citation.json"}</w:instrText>
      </w:r>
      <w:r>
        <w:rPr>
          <w:lang w:val="en-GB"/>
        </w:rPr>
        <w:fldChar w:fldCharType="separate"/>
      </w:r>
      <w:r w:rsidRPr="00030DB5">
        <w:rPr>
          <w:noProof/>
          <w:lang w:val="en-GB"/>
        </w:rPr>
        <w:t>[31]</w:t>
      </w:r>
      <w:r>
        <w:rPr>
          <w:lang w:val="en-GB"/>
        </w:rPr>
        <w:fldChar w:fldCharType="end"/>
      </w:r>
      <w:r>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CF6324">
        <w:rPr>
          <w:lang w:val="en-GB"/>
        </w:rPr>
        <w:fldChar w:fldCharType="begin" w:fldLock="1"/>
      </w:r>
      <w:r>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[19]"},"properties":{"noteIndex":0},"schema":"https://github.com/citation-style-language/schema/raw/master/csl-citation.json"}</w:instrText>
      </w:r>
      <w:r w:rsidRPr="00CF6324">
        <w:rPr>
          <w:lang w:val="en-GB"/>
        </w:rPr>
        <w:fldChar w:fldCharType="separate"/>
      </w:r>
      <w:r w:rsidRPr="00421D4C">
        <w:rPr>
          <w:noProof/>
          <w:lang w:val="en-GB"/>
        </w:rPr>
        <w:t>[19]</w:t>
      </w:r>
      <w:r w:rsidRPr="00CF6324">
        <w:rPr>
          <w:lang w:val="en-GB"/>
        </w:rPr>
        <w:fldChar w:fldCharType="end"/>
      </w:r>
      <w:r w:rsidRPr="00CF6324">
        <w:rPr>
          <w:lang w:val="en-GB"/>
        </w:rPr>
        <w:t xml:space="preserve"> </w:t>
      </w:r>
      <w:r>
        <w:rPr>
          <w:lang w:val="en-GB"/>
        </w:rPr>
        <w:t xml:space="preserve">the authors </w:t>
      </w:r>
      <w:r w:rsidRPr="00CF6324">
        <w:rPr>
          <w:lang w:val="en-GB"/>
        </w:rPr>
        <w:t>demonstrate</w:t>
      </w:r>
      <w:r>
        <w:rPr>
          <w:lang w:val="en-GB"/>
        </w:rPr>
        <w:t>d</w:t>
      </w:r>
      <w:r w:rsidRPr="00CF6324">
        <w:rPr>
          <w:lang w:val="en-GB"/>
        </w:rPr>
        <w:t xml:space="preserve"> how MP can be useful in detecting </w:t>
      </w:r>
      <w:r>
        <w:rPr>
          <w:lang w:val="en-GB"/>
        </w:rPr>
        <w:t xml:space="preserve">rare </w:t>
      </w:r>
      <w:r w:rsidRPr="00CF6324">
        <w:rPr>
          <w:lang w:val="en-GB"/>
        </w:rPr>
        <w:t>anomal</w:t>
      </w:r>
      <w:r>
        <w:rPr>
          <w:lang w:val="en-GB"/>
        </w:rPr>
        <w:t xml:space="preserve">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Pr="00CF6324">
        <w:rPr>
          <w:lang w:val="en-GB"/>
        </w:rPr>
        <w:fldChar w:fldCharType="begin" w:fldLock="1"/>
      </w:r>
      <w:r w:rsidR="00945556">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[32]"},"properties":{"noteIndex":0},"schema":"https://github.com/citation-style-language/schema/raw/master/csl-citation.json"}</w:instrText>
      </w:r>
      <w:r w:rsidRPr="00CF6324">
        <w:rPr>
          <w:lang w:val="en-GB"/>
        </w:rPr>
        <w:fldChar w:fldCharType="separate"/>
      </w:r>
      <w:r w:rsidR="0079021D" w:rsidRPr="0079021D">
        <w:rPr>
          <w:noProof/>
          <w:lang w:val="en-GB"/>
        </w:rPr>
        <w:t>[32]</w:t>
      </w:r>
      <w:r w:rsidRPr="00CF6324">
        <w:rPr>
          <w:lang w:val="en-GB"/>
        </w:rPr>
        <w:fldChar w:fldCharType="end"/>
      </w:r>
      <w:r w:rsidRPr="00CF6324">
        <w:rPr>
          <w:lang w:val="en-GB"/>
        </w:rPr>
        <w:t xml:space="preserve"> applies MP as a part of an automated load profile discord identification (ALDI) based on statistic comparison between normal and anomalous patterns in a large portfolio of buildings.</w:t>
      </w:r>
      <w:r>
        <w:rPr>
          <w:lang w:val="en-GB"/>
        </w:rPr>
        <w:t xml:space="preserve"> T</w:t>
      </w:r>
      <w:r w:rsidRPr="000F185A">
        <w:rPr>
          <w:lang w:val="en-GB"/>
        </w:rPr>
        <w:t xml:space="preserve">he </w:t>
      </w:r>
      <w:r>
        <w:rPr>
          <w:lang w:val="en-GB"/>
        </w:rPr>
        <w:t xml:space="preserve">MP </w:t>
      </w:r>
      <w:r w:rsidRPr="000F185A">
        <w:rPr>
          <w:lang w:val="en-GB"/>
        </w:rPr>
        <w:t>method</w:t>
      </w:r>
      <w:r>
        <w:rPr>
          <w:lang w:val="en-GB"/>
        </w:rPr>
        <w:t xml:space="preserve"> is used</w:t>
      </w:r>
      <w:r w:rsidRPr="000F185A">
        <w:rPr>
          <w:lang w:val="en-GB"/>
        </w:rPr>
        <w:t xml:space="preserve"> </w:t>
      </w:r>
      <w:r>
        <w:rPr>
          <w:lang w:val="en-GB"/>
        </w:rPr>
        <w:t xml:space="preserve">to </w:t>
      </w:r>
      <w:r w:rsidRPr="000F185A">
        <w:rPr>
          <w:lang w:val="en-GB"/>
        </w:rPr>
        <w:t>quantify the similarities of daily subsequences in timeseries meter data</w:t>
      </w:r>
      <w:r>
        <w:rPr>
          <w:lang w:val="en-GB"/>
        </w:rPr>
        <w:t xml:space="preserve"> under z-normalized distance. The computed MP values are then compared with typical-day MP distribution and was proven to be effective</w:t>
      </w:r>
      <w:r w:rsidRPr="00AC5C8B">
        <w:rPr>
          <w:lang w:val="en-GB"/>
        </w:rPr>
        <w:t xml:space="preserve"> </w:t>
      </w:r>
      <w:r>
        <w:rPr>
          <w:lang w:val="en-GB"/>
        </w:rPr>
        <w:t>to identify unique load shapes patterns and discords.</w:t>
      </w:r>
    </w:p>
    <w:p w14:paraId="79CECD4E" w14:textId="2EAA2DD5" w:rsidR="002142F5" w:rsidRDefault="00D33834" w:rsidP="002142F5">
      <w:pPr>
        <w:pStyle w:val="Els-body-text-large"/>
        <w:rPr>
          <w:lang w:val="en-GB"/>
        </w:rPr>
      </w:pPr>
      <w:r>
        <w:rPr>
          <w:lang w:val="en-GB"/>
        </w:rPr>
        <w:t>D</w:t>
      </w:r>
      <w:r w:rsidRPr="00D33834">
        <w:rPr>
          <w:lang w:val="en-GB"/>
        </w:rPr>
        <w:t xml:space="preserve">espite being proven </w:t>
      </w:r>
      <w:r w:rsidR="00037494" w:rsidRPr="00D33834">
        <w:rPr>
          <w:lang w:val="en-GB"/>
        </w:rPr>
        <w:t>effective</w:t>
      </w:r>
      <w:r w:rsidR="00037494">
        <w:rPr>
          <w:lang w:val="en-GB"/>
        </w:rPr>
        <w:t>;</w:t>
      </w:r>
      <w:r>
        <w:rPr>
          <w:lang w:val="en-GB"/>
        </w:rPr>
        <w:t xml:space="preserve"> the original MP method compares</w:t>
      </w:r>
      <w:r w:rsidR="00957930" w:rsidRPr="00CF6324">
        <w:rPr>
          <w:lang w:val="en-GB"/>
        </w:rPr>
        <w:t xml:space="preserve"> regions of timeseries that belongs to different context or operating conditions or different boundary conditions </w:t>
      </w:r>
      <w:r>
        <w:rPr>
          <w:lang w:val="en-GB"/>
        </w:rPr>
        <w:t xml:space="preserve">and </w:t>
      </w:r>
      <w:r w:rsidR="00957930" w:rsidRPr="00CF6324">
        <w:rPr>
          <w:lang w:val="en-GB"/>
        </w:rPr>
        <w:t xml:space="preserve">may result into misleading results. </w:t>
      </w:r>
      <w:r w:rsidR="00957930">
        <w:rPr>
          <w:lang w:val="en-GB"/>
        </w:rPr>
        <w:t xml:space="preserve">To address this issue, </w:t>
      </w:r>
      <w:r w:rsidR="00957930">
        <w:rPr>
          <w:lang w:val="en-GB"/>
        </w:rPr>
        <w:fldChar w:fldCharType="begin" w:fldLock="1"/>
      </w:r>
      <w:r w:rsidR="0094555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957930">
        <w:rPr>
          <w:lang w:val="en-GB"/>
        </w:rPr>
        <w:fldChar w:fldCharType="separate"/>
      </w:r>
      <w:r w:rsidR="0079021D" w:rsidRPr="0079021D">
        <w:rPr>
          <w:noProof/>
          <w:lang w:val="en-GB"/>
        </w:rPr>
        <w:t>[33]</w:t>
      </w:r>
      <w:r w:rsidR="00957930">
        <w:rPr>
          <w:lang w:val="en-GB"/>
        </w:rPr>
        <w:fldChar w:fldCharType="end"/>
      </w:r>
      <w:r w:rsidR="00957930">
        <w:rPr>
          <w:lang w:val="en-GB"/>
        </w:rPr>
        <w:t xml:space="preserve"> introduced </w:t>
      </w:r>
      <w:r w:rsidR="00957930" w:rsidRPr="00CF6324">
        <w:rPr>
          <w:lang w:val="en-GB"/>
        </w:rPr>
        <w:t>the Contextual Matrix Profile (CMP)</w:t>
      </w:r>
      <w:r w:rsidR="00957930">
        <w:rPr>
          <w:lang w:val="en-GB"/>
        </w:rPr>
        <w:t xml:space="preserve">, </w:t>
      </w:r>
      <w:r w:rsidR="00957930" w:rsidRPr="00CF6324">
        <w:rPr>
          <w:lang w:val="en-GB"/>
        </w:rPr>
        <w:t>defined as the minimum over rectangular regions of the full distance matrix</w:t>
      </w:r>
      <w:r>
        <w:rPr>
          <w:lang w:val="en-GB"/>
        </w:rPr>
        <w:t xml:space="preserve"> (see Figure 4)</w:t>
      </w:r>
      <w:r w:rsidR="00957930" w:rsidRPr="00CF6324">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CF6324">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CF6324">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CF6324">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CF6324">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CF6324">
        <w:rPr>
          <w:lang w:val="en-GB"/>
        </w:rPr>
        <w:t xml:space="preserve"> which are a lapse of time in which a subsequence of length </w:t>
      </w:r>
      <m:oMath>
        <m:r>
          <w:rPr>
            <w:rFonts w:ascii="Cambria Math" w:hAnsi="Cambria Math"/>
            <w:lang w:val="en-GB"/>
          </w:rPr>
          <m:t>m</m:t>
        </m:r>
      </m:oMath>
      <w:r w:rsidR="00957930" w:rsidRPr="00CF6324">
        <w:rPr>
          <w:lang w:val="en-GB"/>
        </w:rPr>
        <w:t xml:space="preserve"> may start. For example, given a timeseri</w:t>
      </w:r>
      <w:r>
        <w:rPr>
          <w:lang w:val="en-GB"/>
        </w:rPr>
        <w:t>e</w:t>
      </w:r>
      <w:r w:rsidR="00957930" w:rsidRPr="00CF6324">
        <w:rPr>
          <w:lang w:val="en-GB"/>
        </w:rPr>
        <w:t xml:space="preserve">s </w:t>
      </w:r>
      <m:oMath>
        <m:r>
          <w:rPr>
            <w:rFonts w:ascii="Cambria Math" w:hAnsi="Cambria Math"/>
            <w:lang w:val="en-GB"/>
          </w:rPr>
          <m:t>T</m:t>
        </m:r>
      </m:oMath>
      <w:r w:rsidR="00957930" w:rsidRPr="00CF6324">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CF6324">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CF6324">
        <w:rPr>
          <w:lang w:val="en-GB"/>
        </w:rPr>
        <w:t>, when computing a row/column of the CMP</w:t>
      </w:r>
      <w:r w:rsidR="000E7E37">
        <w:rPr>
          <w:lang w:val="en-GB"/>
        </w:rPr>
        <w:t>,</w:t>
      </w:r>
      <w:r w:rsidR="00957930" w:rsidRPr="00CF6324">
        <w:rPr>
          <w:lang w:val="en-GB"/>
        </w:rPr>
        <w:t xml:space="preserve"> the distance between the nearest neighbour between five subsequences starting in the give</w:t>
      </w:r>
      <w:r>
        <w:rPr>
          <w:lang w:val="en-GB"/>
        </w:rPr>
        <w:t>n</w:t>
      </w:r>
      <w:r w:rsidR="00957930" w:rsidRPr="00CF6324">
        <w:rPr>
          <w:lang w:val="en-GB"/>
        </w:rPr>
        <w:t xml:space="preserve"> context (i.e., starting at 5:00, 5:15, 5:30, 5:45, 6:00) of a given day with all the subsequences of the context of </w:t>
      </w:r>
      <w:r w:rsidR="000E7E37">
        <w:rPr>
          <w:lang w:val="en-GB"/>
        </w:rPr>
        <w:t xml:space="preserve">another </w:t>
      </w:r>
      <w:r w:rsidR="00957930" w:rsidRPr="00CF6324">
        <w:rPr>
          <w:lang w:val="en-GB"/>
        </w:rPr>
        <w:t>day is calculated. The resulting CMP will have 365 rows/columns</w:t>
      </w:r>
      <w:r w:rsidR="00957930" w:rsidRPr="00CF6324">
        <w:rPr>
          <w:rFonts w:ascii="Calibri" w:hAnsi="Calibri" w:cs="Calibri"/>
          <w:lang w:val="en-GB"/>
        </w:rPr>
        <w:t>﻿</w:t>
      </w:r>
      <w:r w:rsidR="00957930" w:rsidRPr="00CF6324">
        <w:rPr>
          <w:lang w:val="en-GB"/>
        </w:rPr>
        <w:t xml:space="preserve"> where each point displays the distance between the best matching 2h long subsequence of the two days</w:t>
      </w:r>
      <w:r w:rsidR="000E7E37">
        <w:rPr>
          <w:lang w:val="en-GB"/>
        </w:rPr>
        <w:t>:</w:t>
      </w:r>
      <w:r w:rsidR="00957930" w:rsidRPr="00CF6324">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46A4E868" w14:textId="77777777" w:rsidR="00FE04BC" w:rsidRDefault="00FE04BC" w:rsidP="00AC5C8B">
      <w:pPr>
        <w:pStyle w:val="Els-body-text-large"/>
        <w:ind w:firstLine="0"/>
        <w:rPr>
          <w:lang w:val="en-GB"/>
        </w:rPr>
      </w:pPr>
      <w:commentRangeStart w:id="12"/>
    </w:p>
    <w:p w14:paraId="186E45CD" w14:textId="6779A12F" w:rsidR="00B0427D" w:rsidRDefault="00D33834" w:rsidP="00D33834">
      <w:pPr>
        <w:pStyle w:val="Els-body-text-large"/>
        <w:rPr>
          <w:lang w:val="en-GB"/>
        </w:rPr>
      </w:pPr>
      <w:r w:rsidRPr="00CF6324">
        <w:rPr>
          <w:lang w:val="en-GB"/>
        </w:rPr>
        <w:t xml:space="preserve"> </w:t>
      </w:r>
      <w:r w:rsidRPr="00CF6324">
        <w:rPr>
          <w:lang w:val="en-GB"/>
        </w:rPr>
        <w:fldChar w:fldCharType="begin" w:fldLock="1"/>
      </w:r>
      <w:r w:rsidR="0094555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Pr="00CF6324">
        <w:rPr>
          <w:lang w:val="en-GB"/>
        </w:rPr>
        <w:fldChar w:fldCharType="separate"/>
      </w:r>
      <w:r w:rsidR="0079021D" w:rsidRPr="0079021D">
        <w:rPr>
          <w:noProof/>
          <w:lang w:val="en-GB"/>
        </w:rPr>
        <w:t>[33]</w:t>
      </w:r>
      <w:r w:rsidRPr="00CF6324">
        <w:rPr>
          <w:lang w:val="en-GB"/>
        </w:rPr>
        <w:fldChar w:fldCharType="end"/>
      </w:r>
      <w:r w:rsidRPr="00CF6324">
        <w:rPr>
          <w:lang w:val="en-GB"/>
        </w:rPr>
        <w:t xml:space="preserve"> applied an implementation of the classic MP, called Contextual Matrix Profile, in detection of anomalous energy consumption on a ventilation units of three households. </w:t>
      </w:r>
      <w:r w:rsidRPr="00CF6324">
        <w:rPr>
          <w:lang w:val="en-GB"/>
        </w:rPr>
        <w:fldChar w:fldCharType="begin" w:fldLock="1"/>
      </w:r>
      <w:r w:rsidR="00945556">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[32]"},"properties":{"noteIndex":0},"schema":"https://github.com/citation-style-language/schema/raw/master/csl-citation.json"}</w:instrText>
      </w:r>
      <w:r w:rsidRPr="00CF6324">
        <w:rPr>
          <w:lang w:val="en-GB"/>
        </w:rPr>
        <w:fldChar w:fldCharType="separate"/>
      </w:r>
      <w:r w:rsidR="0079021D" w:rsidRPr="0079021D">
        <w:rPr>
          <w:noProof/>
          <w:lang w:val="en-GB"/>
        </w:rPr>
        <w:t>[32]</w:t>
      </w:r>
      <w:r w:rsidRPr="00CF6324">
        <w:rPr>
          <w:lang w:val="en-GB"/>
        </w:rPr>
        <w:fldChar w:fldCharType="end"/>
      </w:r>
      <w:r w:rsidRPr="00CF6324">
        <w:rPr>
          <w:lang w:val="en-GB"/>
        </w:rPr>
        <w:t xml:space="preserve"> applies MP as a part of an automated load profile discord identification (ALDI) based on statistic comparison between normal and anomalous patterns in a large portfolio of buildings.</w:t>
      </w:r>
      <w:r w:rsidRPr="00D33834">
        <w:rPr>
          <w:lang w:val="en-GB"/>
        </w:rPr>
        <w:t xml:space="preserve"> </w:t>
      </w:r>
      <w:commentRangeEnd w:id="12"/>
      <w:r>
        <w:rPr>
          <w:rStyle w:val="Rimandocommento"/>
          <w:lang w:val="en-GB"/>
        </w:rPr>
        <w:commentReference w:id="12"/>
      </w:r>
    </w:p>
    <w:p w14:paraId="64AECECA" w14:textId="213FF839" w:rsidR="001E336B" w:rsidRPr="00CF6324" w:rsidRDefault="001E336B" w:rsidP="00117E63">
      <w:pPr>
        <w:pStyle w:val="Els-body-text-large"/>
        <w:rPr>
          <w:lang w:val="en-GB"/>
        </w:rPr>
      </w:pPr>
      <w:commentRangeStart w:id="13"/>
      <w:r w:rsidRPr="00CF6324">
        <w:rPr>
          <w:lang w:val="en-GB"/>
        </w:rPr>
        <w:t>In the energy field it may be useful to further group into weekends and weekdays or summer winter to capture weakly or seasonality behaviours otherwise neglected.</w:t>
      </w:r>
      <w:commentRangeEnd w:id="13"/>
      <w:r w:rsidRPr="00CF6324">
        <w:rPr>
          <w:rStyle w:val="Rimandocommento"/>
          <w:lang w:val="en-GB"/>
        </w:rPr>
        <w:commentReference w:id="13"/>
      </w:r>
    </w:p>
    <w:p w14:paraId="6F8016DC" w14:textId="77777777" w:rsidR="002C483B" w:rsidRPr="00CF6324" w:rsidRDefault="002C483B" w:rsidP="002C483B">
      <w:pPr>
        <w:pStyle w:val="Els-2ndorder-head"/>
        <w:rPr>
          <w:lang w:val="en-GB"/>
        </w:rPr>
      </w:pPr>
      <w:r w:rsidRPr="00CF6324">
        <w:rPr>
          <w:lang w:val="en-GB"/>
        </w:rPr>
        <w:t>Research gap and c</w:t>
      </w:r>
      <w:commentRangeStart w:id="14"/>
      <w:r w:rsidRPr="00CF6324">
        <w:rPr>
          <w:lang w:val="en-GB"/>
        </w:rPr>
        <w:t>ontribution of the paper</w:t>
      </w:r>
      <w:commentRangeEnd w:id="14"/>
      <w:r w:rsidRPr="00CF6324">
        <w:rPr>
          <w:lang w:val="en-GB"/>
        </w:rPr>
        <w:commentReference w:id="14"/>
      </w:r>
    </w:p>
    <w:p w14:paraId="1A2E0FF7" w14:textId="444C0DBD" w:rsidR="00E62C2A" w:rsidRPr="00CF6324" w:rsidRDefault="007720C7" w:rsidP="00FC4BDD">
      <w:pPr>
        <w:pStyle w:val="Els-body-text-large"/>
        <w:rPr>
          <w:lang w:val="en-GB"/>
        </w:rPr>
      </w:pPr>
      <w:r w:rsidRPr="00CF6324">
        <w:rPr>
          <w:lang w:val="en-GB"/>
        </w:rPr>
        <w:t xml:space="preserve">From the previous literature review it emerges that the MP method have been employed successfully in different fields for anomaly </w:t>
      </w:r>
      <w:r w:rsidR="00CA5974" w:rsidRPr="00CF6324">
        <w:rPr>
          <w:lang w:val="en-GB"/>
        </w:rPr>
        <w:t>detection</w:t>
      </w:r>
      <w:r w:rsidRPr="00CF6324">
        <w:rPr>
          <w:lang w:val="en-GB"/>
        </w:rPr>
        <w:t xml:space="preserve"> and the authors have proposed different implementations according to the field of interest. In fact, even if MP is an </w:t>
      </w:r>
      <w:r w:rsidR="00CA5974" w:rsidRPr="00CF6324">
        <w:rPr>
          <w:lang w:val="en-GB"/>
        </w:rPr>
        <w:t>unsupervised</w:t>
      </w:r>
      <w:r w:rsidRPr="00CF6324">
        <w:rPr>
          <w:lang w:val="en-GB"/>
        </w:rPr>
        <w:t xml:space="preserve"> method useful for discord discovery every field have </w:t>
      </w:r>
      <w:r w:rsidR="00A64ED1" w:rsidRPr="00CF6324">
        <w:rPr>
          <w:lang w:val="en-GB"/>
        </w:rPr>
        <w:t xml:space="preserve">constraint and peculiar </w:t>
      </w:r>
      <w:r w:rsidRPr="00CF6324">
        <w:rPr>
          <w:lang w:val="en-GB"/>
        </w:rPr>
        <w:t xml:space="preserve">boundary conditions </w:t>
      </w:r>
      <w:r w:rsidR="00CA5974" w:rsidRPr="00CF6324">
        <w:rPr>
          <w:lang w:val="en-GB"/>
        </w:rPr>
        <w:t>that</w:t>
      </w:r>
      <w:r w:rsidRPr="00CF6324">
        <w:rPr>
          <w:lang w:val="en-GB"/>
        </w:rPr>
        <w:t xml:space="preserve"> cannot be overlooked. In the field of </w:t>
      </w:r>
      <w:r w:rsidR="00CF126C" w:rsidRPr="00CF6324">
        <w:rPr>
          <w:lang w:val="en-GB"/>
        </w:rPr>
        <w:t xml:space="preserve">energy and </w:t>
      </w:r>
      <w:r w:rsidRPr="00CF6324">
        <w:rPr>
          <w:lang w:val="en-GB"/>
        </w:rPr>
        <w:t>building</w:t>
      </w:r>
      <w:r w:rsidR="00CF126C" w:rsidRPr="00CF6324">
        <w:rPr>
          <w:lang w:val="en-GB"/>
        </w:rPr>
        <w:t>s</w:t>
      </w:r>
      <w:r w:rsidR="00DD42AE" w:rsidRPr="00CF6324">
        <w:rPr>
          <w:lang w:val="en-GB"/>
        </w:rPr>
        <w:t xml:space="preserve"> </w:t>
      </w:r>
      <w:r w:rsidRPr="00CF6324">
        <w:rPr>
          <w:lang w:val="en-GB"/>
        </w:rPr>
        <w:t>energy consumption</w:t>
      </w:r>
      <w:r w:rsidR="00DD42AE" w:rsidRPr="00CF6324">
        <w:rPr>
          <w:lang w:val="en-GB"/>
        </w:rPr>
        <w:t xml:space="preserve"> </w:t>
      </w:r>
      <w:r w:rsidRPr="00CF6324">
        <w:rPr>
          <w:lang w:val="en-GB"/>
        </w:rPr>
        <w:t xml:space="preserve">timeseries are strictly correlated to many different </w:t>
      </w:r>
      <w:r w:rsidR="00CA5974" w:rsidRPr="00CF6324">
        <w:rPr>
          <w:lang w:val="en-GB"/>
        </w:rPr>
        <w:t>variables</w:t>
      </w:r>
      <w:r w:rsidRPr="00CF6324">
        <w:rPr>
          <w:lang w:val="en-GB"/>
        </w:rPr>
        <w:t xml:space="preserve"> </w:t>
      </w:r>
      <w:r w:rsidR="00CA5974" w:rsidRPr="00CF6324">
        <w:rPr>
          <w:lang w:val="en-GB"/>
        </w:rPr>
        <w:t>such</w:t>
      </w:r>
      <w:r w:rsidRPr="00CF6324">
        <w:rPr>
          <w:lang w:val="en-GB"/>
        </w:rPr>
        <w:t xml:space="preserve"> as occupation, weather conditions, energy </w:t>
      </w:r>
      <w:r w:rsidR="00CA5974" w:rsidRPr="00CF6324">
        <w:rPr>
          <w:lang w:val="en-GB"/>
        </w:rPr>
        <w:t>systems</w:t>
      </w:r>
      <w:r w:rsidRPr="00CF6324">
        <w:rPr>
          <w:lang w:val="en-GB"/>
        </w:rPr>
        <w:t xml:space="preserve"> and so on. A completely </w:t>
      </w:r>
      <w:r w:rsidR="00CA5974" w:rsidRPr="00CF6324">
        <w:rPr>
          <w:lang w:val="en-GB"/>
        </w:rPr>
        <w:t>unsupervised</w:t>
      </w:r>
      <w:r w:rsidRPr="00CF6324">
        <w:rPr>
          <w:lang w:val="en-GB"/>
        </w:rPr>
        <w:t xml:space="preserve"> method may </w:t>
      </w:r>
      <w:r w:rsidR="00C26C6B" w:rsidRPr="00CF6324">
        <w:rPr>
          <w:lang w:val="en-GB"/>
        </w:rPr>
        <w:t>fail</w:t>
      </w:r>
      <w:r w:rsidRPr="00CF6324">
        <w:rPr>
          <w:lang w:val="en-GB"/>
        </w:rPr>
        <w:t xml:space="preserve"> to consider the relation with those variables and extract ineffective or trivial results, not useful for anomaly detection. </w:t>
      </w:r>
      <w:r w:rsidR="009837AE">
        <w:rPr>
          <w:lang w:val="en-GB"/>
        </w:rPr>
        <w:t xml:space="preserve">In the following paragraphs some examples are presented </w:t>
      </w:r>
    </w:p>
    <w:p w14:paraId="7566E206" w14:textId="165493EA" w:rsidR="0009206C" w:rsidRDefault="007720C7" w:rsidP="00890014">
      <w:pPr>
        <w:pStyle w:val="Els-body-text-large"/>
        <w:rPr>
          <w:lang w:val="en-GB"/>
        </w:rPr>
      </w:pPr>
      <w:r w:rsidRPr="00CF6324">
        <w:rPr>
          <w:lang w:val="en-GB"/>
        </w:rPr>
        <w:lastRenderedPageBreak/>
        <w:t>In building</w:t>
      </w:r>
      <w:r w:rsidR="00C26C6B" w:rsidRPr="00CF6324">
        <w:rPr>
          <w:lang w:val="en-GB"/>
        </w:rPr>
        <w:t>s</w:t>
      </w:r>
      <w:r w:rsidR="00240722" w:rsidRPr="00CF6324">
        <w:rPr>
          <w:lang w:val="en-GB"/>
        </w:rPr>
        <w:t>, anomalies are defined as</w:t>
      </w:r>
      <w:r w:rsidRPr="00CF6324">
        <w:rPr>
          <w:lang w:val="en-GB"/>
        </w:rPr>
        <w:t xml:space="preserve"> unexpected </w:t>
      </w:r>
      <w:r w:rsidR="00CA5974" w:rsidRPr="00CF6324">
        <w:rPr>
          <w:lang w:val="en-GB"/>
        </w:rPr>
        <w:t>behaviour</w:t>
      </w:r>
      <w:r w:rsidR="00240722" w:rsidRPr="00CF6324">
        <w:rPr>
          <w:lang w:val="en-GB"/>
        </w:rPr>
        <w:t>s</w:t>
      </w:r>
      <w:r w:rsidRPr="00CF6324">
        <w:rPr>
          <w:lang w:val="en-GB"/>
        </w:rPr>
        <w:t xml:space="preserve"> that </w:t>
      </w:r>
      <w:r w:rsidR="00240722" w:rsidRPr="00CF6324">
        <w:rPr>
          <w:lang w:val="en-GB"/>
        </w:rPr>
        <w:t>result</w:t>
      </w:r>
      <w:r w:rsidRPr="00CF6324">
        <w:rPr>
          <w:lang w:val="en-GB"/>
        </w:rPr>
        <w:t xml:space="preserve"> in </w:t>
      </w:r>
      <w:r w:rsidR="00240722" w:rsidRPr="00CF6324">
        <w:rPr>
          <w:lang w:val="en-GB"/>
        </w:rPr>
        <w:t>an atypical</w:t>
      </w:r>
      <w:r w:rsidR="00CA5974" w:rsidRPr="00CF6324">
        <w:rPr>
          <w:lang w:val="en-GB"/>
        </w:rPr>
        <w:t xml:space="preserve"> energy consumption.</w:t>
      </w:r>
      <w:r w:rsidR="00E71CE0" w:rsidRPr="00CF6324">
        <w:rPr>
          <w:lang w:val="en-GB"/>
        </w:rPr>
        <w:t xml:space="preserve"> </w:t>
      </w:r>
      <w:r w:rsidR="00CA5974" w:rsidRPr="00CF6324">
        <w:rPr>
          <w:lang w:val="en-GB"/>
        </w:rPr>
        <w:t>T</w:t>
      </w:r>
      <w:r w:rsidRPr="00CF6324">
        <w:rPr>
          <w:lang w:val="en-GB"/>
        </w:rPr>
        <w:t>he classic MP</w:t>
      </w:r>
      <w:r w:rsidR="00C26C6B" w:rsidRPr="00CF6324">
        <w:rPr>
          <w:lang w:val="en-GB"/>
        </w:rPr>
        <w:t xml:space="preserve">, by performing </w:t>
      </w:r>
      <w:r w:rsidRPr="00CF6324">
        <w:rPr>
          <w:lang w:val="en-GB"/>
        </w:rPr>
        <w:t>with z-score normalization</w:t>
      </w:r>
      <w:r w:rsidR="00C26C6B" w:rsidRPr="00CF6324">
        <w:rPr>
          <w:lang w:val="en-GB"/>
        </w:rPr>
        <w:t>,</w:t>
      </w:r>
      <w:r w:rsidRPr="00CF6324">
        <w:rPr>
          <w:lang w:val="en-GB"/>
        </w:rPr>
        <w:t xml:space="preserve"> </w:t>
      </w:r>
      <w:r w:rsidR="00E93238" w:rsidRPr="00CF6324">
        <w:rPr>
          <w:lang w:val="en-GB"/>
        </w:rPr>
        <w:t xml:space="preserve">searches for each subsequence the nearest </w:t>
      </w:r>
      <w:r w:rsidR="007C7050" w:rsidRPr="00CF6324">
        <w:rPr>
          <w:lang w:val="en-GB"/>
        </w:rPr>
        <w:t>neighbour</w:t>
      </w:r>
      <w:r w:rsidR="00E93238" w:rsidRPr="00CF6324">
        <w:rPr>
          <w:lang w:val="en-GB"/>
        </w:rPr>
        <w:t xml:space="preserve"> based on shape similarity, however, </w:t>
      </w:r>
      <w:r w:rsidR="00CA5974" w:rsidRPr="00CF6324">
        <w:rPr>
          <w:lang w:val="en-GB"/>
        </w:rPr>
        <w:t>anomalous shapes</w:t>
      </w:r>
      <w:r w:rsidR="000A341E" w:rsidRPr="00CF6324">
        <w:rPr>
          <w:lang w:val="en-GB"/>
        </w:rPr>
        <w:t xml:space="preserve"> not always correspond to anomalous energy consumption, as well as similar shapes in z</w:t>
      </w:r>
      <w:r w:rsidR="00037494">
        <w:rPr>
          <w:lang w:val="en-GB"/>
        </w:rPr>
        <w:t>-</w:t>
      </w:r>
      <w:r w:rsidR="000A341E" w:rsidRPr="00CF6324">
        <w:rPr>
          <w:lang w:val="en-GB"/>
        </w:rPr>
        <w:t>score not always reflect similar</w:t>
      </w:r>
      <w:r w:rsidR="00E93238" w:rsidRPr="00CF6324">
        <w:rPr>
          <w:lang w:val="en-GB"/>
        </w:rPr>
        <w:t xml:space="preserve"> behaviour.</w:t>
      </w:r>
      <w:r w:rsidR="00037494">
        <w:rPr>
          <w:lang w:val="en-GB"/>
        </w:rPr>
        <w:t xml:space="preserve"> </w:t>
      </w:r>
      <w:r w:rsidR="0009206C" w:rsidRPr="00CF6324">
        <w:rPr>
          <w:lang w:val="en-GB"/>
        </w:rPr>
        <w:t>Figure 2</w:t>
      </w:r>
      <w:r w:rsidR="0009206C">
        <w:rPr>
          <w:lang w:val="en-GB"/>
        </w:rPr>
        <w:t>(a)</w:t>
      </w:r>
      <w:r w:rsidR="0009206C" w:rsidRPr="00CF6324">
        <w:rPr>
          <w:lang w:val="en-GB"/>
        </w:rPr>
        <w:t xml:space="preserve"> </w:t>
      </w:r>
      <w:r w:rsidR="0009206C" w:rsidRPr="0009206C">
        <w:rPr>
          <w:lang w:val="en-GB"/>
        </w:rPr>
        <w:t xml:space="preserve">shows </w:t>
      </w:r>
      <w:r w:rsidR="0009206C">
        <w:rPr>
          <w:lang w:val="en-GB"/>
        </w:rPr>
        <w:t xml:space="preserve">a real electrical </w:t>
      </w:r>
      <w:r w:rsidR="00247C0C">
        <w:rPr>
          <w:lang w:val="en-GB"/>
        </w:rPr>
        <w:t xml:space="preserve">load </w:t>
      </w:r>
      <w:r w:rsidR="0009206C">
        <w:rPr>
          <w:lang w:val="en-GB"/>
        </w:rPr>
        <w:t xml:space="preserve">timeseries </w:t>
      </w:r>
      <w:r w:rsidR="0009206C" w:rsidRPr="0009206C">
        <w:rPr>
          <w:lang w:val="en-GB"/>
        </w:rPr>
        <w:t>for a non-residential building</w:t>
      </w:r>
      <w:r w:rsidR="00247C0C">
        <w:rPr>
          <w:lang w:val="en-GB"/>
        </w:rPr>
        <w:t xml:space="preserve"> (university campus)</w:t>
      </w:r>
      <w:r w:rsidR="0009206C" w:rsidRPr="0009206C">
        <w:rPr>
          <w:lang w:val="en-GB"/>
        </w:rPr>
        <w:t xml:space="preserve"> in</w:t>
      </w:r>
      <w:r w:rsidR="0009206C">
        <w:rPr>
          <w:lang w:val="en-GB"/>
        </w:rPr>
        <w:t xml:space="preserve"> </w:t>
      </w:r>
      <w:r w:rsidR="0009206C" w:rsidRPr="0009206C">
        <w:rPr>
          <w:lang w:val="en-GB"/>
        </w:rPr>
        <w:t>May and June. It is possible to observe how the electrical load changes dramatically from weekdays to weekend days</w:t>
      </w:r>
      <w:r w:rsidR="0009206C">
        <w:rPr>
          <w:lang w:val="en-GB"/>
        </w:rPr>
        <w:t xml:space="preserve"> </w:t>
      </w:r>
      <w:r w:rsidR="0009206C" w:rsidRPr="0009206C">
        <w:rPr>
          <w:lang w:val="en-GB"/>
        </w:rPr>
        <w:t xml:space="preserve">when the load profile is </w:t>
      </w:r>
      <w:r w:rsidR="0009206C">
        <w:rPr>
          <w:lang w:val="en-GB"/>
        </w:rPr>
        <w:t>almost</w:t>
      </w:r>
      <w:r w:rsidR="0009206C" w:rsidRPr="0009206C">
        <w:rPr>
          <w:lang w:val="en-GB"/>
        </w:rPr>
        <w:t xml:space="preserve"> flat. Applying the </w:t>
      </w:r>
      <w:r w:rsidR="00890014">
        <w:rPr>
          <w:lang w:val="en-GB"/>
        </w:rPr>
        <w:t xml:space="preserve">classic </w:t>
      </w:r>
      <w:r w:rsidR="0009206C" w:rsidRPr="0009206C">
        <w:rPr>
          <w:lang w:val="en-GB"/>
        </w:rPr>
        <w:t xml:space="preserve">MP method </w:t>
      </w:r>
      <w:r w:rsidR="00890014">
        <w:rPr>
          <w:lang w:val="en-GB"/>
        </w:rPr>
        <w:t>with a subsequence length of one day (i.e., 96 observations)</w:t>
      </w:r>
      <w:r w:rsidR="0009206C" w:rsidRPr="0009206C">
        <w:rPr>
          <w:lang w:val="en-GB"/>
        </w:rPr>
        <w:t xml:space="preserve">, </w:t>
      </w:r>
      <w:r w:rsidR="0009206C">
        <w:rPr>
          <w:lang w:val="en-GB"/>
        </w:rPr>
        <w:t xml:space="preserve">the </w:t>
      </w:r>
      <w:r w:rsidR="0009206C" w:rsidRPr="0009206C">
        <w:rPr>
          <w:lang w:val="en-GB"/>
        </w:rPr>
        <w:t xml:space="preserve">two </w:t>
      </w:r>
      <w:r w:rsidR="00890014">
        <w:rPr>
          <w:lang w:val="en-GB"/>
        </w:rPr>
        <w:t>sub-</w:t>
      </w:r>
      <w:r w:rsidR="0009206C" w:rsidRPr="0009206C">
        <w:rPr>
          <w:lang w:val="en-GB"/>
        </w:rPr>
        <w:t xml:space="preserve">sequences </w:t>
      </w:r>
      <w:r w:rsidR="0009206C">
        <w:rPr>
          <w:lang w:val="en-GB"/>
        </w:rPr>
        <w:t xml:space="preserve">highlighted respectively in </w:t>
      </w:r>
      <w:proofErr w:type="gramStart"/>
      <w:r w:rsidR="00E53A18">
        <w:rPr>
          <w:lang w:val="en-GB"/>
        </w:rPr>
        <w:t>blue</w:t>
      </w:r>
      <w:proofErr w:type="gramEnd"/>
      <w:r w:rsidR="00E53A18">
        <w:rPr>
          <w:lang w:val="en-GB"/>
        </w:rPr>
        <w:t xml:space="preserve"> </w:t>
      </w:r>
      <w:r w:rsidR="0009206C">
        <w:rPr>
          <w:lang w:val="en-GB"/>
        </w:rPr>
        <w:t>and green are identified as nearest neighbo</w:t>
      </w:r>
      <w:r w:rsidR="00247C0C">
        <w:rPr>
          <w:lang w:val="en-GB"/>
        </w:rPr>
        <w:t>u</w:t>
      </w:r>
      <w:r w:rsidR="0009206C">
        <w:rPr>
          <w:lang w:val="en-GB"/>
        </w:rPr>
        <w:t>r</w:t>
      </w:r>
      <w:r w:rsidR="00890014">
        <w:rPr>
          <w:lang w:val="en-GB"/>
        </w:rPr>
        <w:t>. A</w:t>
      </w:r>
      <w:r w:rsidR="002A5BE5">
        <w:rPr>
          <w:lang w:val="en-GB"/>
        </w:rPr>
        <w:t>s shown in Figure 2(b)</w:t>
      </w:r>
      <w:r w:rsidR="00890014">
        <w:rPr>
          <w:lang w:val="en-GB"/>
        </w:rPr>
        <w:t xml:space="preserve"> under z-score </w:t>
      </w:r>
      <w:r w:rsidR="00890014" w:rsidRPr="0009206C">
        <w:rPr>
          <w:lang w:val="en-GB"/>
        </w:rPr>
        <w:t>normalization</w:t>
      </w:r>
      <w:r w:rsidR="00890014">
        <w:rPr>
          <w:lang w:val="en-GB"/>
        </w:rPr>
        <w:t xml:space="preserve"> </w:t>
      </w:r>
      <w:r w:rsidR="002A5BE5">
        <w:rPr>
          <w:lang w:val="en-GB"/>
        </w:rPr>
        <w:t>they are almost overlapping</w:t>
      </w:r>
      <w:r w:rsidR="0009206C">
        <w:rPr>
          <w:lang w:val="en-GB"/>
        </w:rPr>
        <w:t>.</w:t>
      </w:r>
      <w:r w:rsidR="002A5BE5">
        <w:rPr>
          <w:lang w:val="en-GB"/>
        </w:rPr>
        <w:t xml:space="preserve"> </w:t>
      </w:r>
      <w:r w:rsidR="002A5BE5" w:rsidRPr="002A5BE5">
        <w:rPr>
          <w:lang w:val="en-GB"/>
        </w:rPr>
        <w:t>However</w:t>
      </w:r>
      <w:r w:rsidR="00E53A18">
        <w:rPr>
          <w:lang w:val="en-GB"/>
        </w:rPr>
        <w:t>, from</w:t>
      </w:r>
      <w:r w:rsidR="00E53A18" w:rsidRPr="00E53A18">
        <w:rPr>
          <w:lang w:val="en-GB"/>
        </w:rPr>
        <w:t xml:space="preserve"> </w:t>
      </w:r>
      <w:r w:rsidR="00E53A18">
        <w:rPr>
          <w:lang w:val="en-GB"/>
        </w:rPr>
        <w:t xml:space="preserve">Figure 2(c) it is possible to see that </w:t>
      </w:r>
      <w:r w:rsidR="002A5BE5" w:rsidRPr="002A5BE5">
        <w:rPr>
          <w:lang w:val="en-GB"/>
        </w:rPr>
        <w:t xml:space="preserve">the </w:t>
      </w:r>
      <w:r w:rsidR="00E53A18">
        <w:rPr>
          <w:lang w:val="en-GB"/>
        </w:rPr>
        <w:t xml:space="preserve">not normalized </w:t>
      </w:r>
      <w:r w:rsidR="002A5BE5" w:rsidRPr="002A5BE5">
        <w:rPr>
          <w:lang w:val="en-GB"/>
        </w:rPr>
        <w:t xml:space="preserve">sub-sequences have </w:t>
      </w:r>
      <w:r w:rsidR="00E53A18">
        <w:rPr>
          <w:lang w:val="en-GB"/>
        </w:rPr>
        <w:t xml:space="preserve">very different amplitudes, finally they </w:t>
      </w:r>
      <w:r w:rsidR="00E53A18" w:rsidRPr="00E53A18">
        <w:rPr>
          <w:lang w:val="en-GB"/>
        </w:rPr>
        <w:t xml:space="preserve">also refer to </w:t>
      </w:r>
      <w:r w:rsidR="00E53A18">
        <w:rPr>
          <w:lang w:val="en-GB"/>
        </w:rPr>
        <w:t xml:space="preserve">completely distinct energy consumption </w:t>
      </w:r>
      <w:r w:rsidR="00E53A18" w:rsidRPr="00E53A18">
        <w:rPr>
          <w:lang w:val="en-GB"/>
        </w:rPr>
        <w:t>pattern</w:t>
      </w:r>
      <w:r w:rsidR="00E53A18">
        <w:rPr>
          <w:lang w:val="en-GB"/>
        </w:rPr>
        <w:t xml:space="preserve">s </w:t>
      </w:r>
      <w:r w:rsidR="002A5BE5" w:rsidRPr="002A5BE5">
        <w:rPr>
          <w:lang w:val="en-GB"/>
        </w:rPr>
        <w:t xml:space="preserve">the first to a </w:t>
      </w:r>
      <w:r w:rsidR="00E53A18">
        <w:rPr>
          <w:lang w:val="en-GB"/>
        </w:rPr>
        <w:t>weekend day</w:t>
      </w:r>
      <w:r w:rsidR="002A5BE5" w:rsidRPr="002A5BE5">
        <w:rPr>
          <w:lang w:val="en-GB"/>
        </w:rPr>
        <w:t xml:space="preserve"> and the second to a weekday.</w:t>
      </w:r>
      <w:r w:rsidR="00890014">
        <w:rPr>
          <w:lang w:val="en-GB"/>
        </w:rPr>
        <w:t xml:space="preserve"> This is a clear example of how the unsupervised and algorithm and the subsequences normalization led to completely wrong results.</w:t>
      </w:r>
    </w:p>
    <w:p w14:paraId="42968855" w14:textId="0E979773" w:rsidR="008F043C" w:rsidRPr="00CF6324" w:rsidRDefault="00A759EC" w:rsidP="008F043C">
      <w:pPr>
        <w:spacing w:line="360" w:lineRule="auto"/>
        <w:jc w:val="center"/>
      </w:pPr>
      <w:r>
        <w:rPr>
          <w:noProof/>
        </w:rPr>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4521F121" w:rsidR="00890014" w:rsidRDefault="005B0274" w:rsidP="002E678F">
      <w:pPr>
        <w:pStyle w:val="Els-caption"/>
        <w:rPr>
          <w:lang w:val="en-GB"/>
        </w:rPr>
      </w:pPr>
      <w:r w:rsidRPr="00CF6324">
        <w:rPr>
          <w:b/>
          <w:bCs/>
          <w:lang w:val="en-GB"/>
        </w:rPr>
        <w:t>Figure</w:t>
      </w:r>
      <w:r w:rsidR="008F043C" w:rsidRPr="00CF6324">
        <w:rPr>
          <w:b/>
          <w:bCs/>
          <w:lang w:val="en-GB"/>
        </w:rPr>
        <w:t xml:space="preserve"> </w:t>
      </w:r>
      <w:r w:rsidR="00003AA0" w:rsidRPr="00CF6324">
        <w:rPr>
          <w:b/>
          <w:bCs/>
          <w:lang w:val="en-GB"/>
        </w:rPr>
        <w:t>2</w:t>
      </w:r>
      <w:r w:rsidR="008F043C" w:rsidRPr="00CF6324">
        <w:rPr>
          <w:b/>
          <w:bCs/>
          <w:lang w:val="en-GB"/>
        </w:rPr>
        <w:t>.</w:t>
      </w:r>
      <w:r w:rsidR="008F043C" w:rsidRPr="00CF6324">
        <w:rPr>
          <w:lang w:val="en-GB"/>
        </w:rPr>
        <w:t xml:space="preserve"> </w:t>
      </w:r>
      <w:r w:rsidR="00003AA0" w:rsidRPr="00CF6324">
        <w:rPr>
          <w:lang w:val="en-GB"/>
        </w:rPr>
        <w:t xml:space="preserve">Effect of z-score normalization on two </w:t>
      </w:r>
      <w:r w:rsidR="00A759EC" w:rsidRPr="00CF6324">
        <w:rPr>
          <w:lang w:val="en-GB"/>
        </w:rPr>
        <w:t xml:space="preserve">electrical load timeseries </w:t>
      </w:r>
      <w:r w:rsidR="00003AA0" w:rsidRPr="00CF6324">
        <w:rPr>
          <w:lang w:val="en-GB"/>
        </w:rPr>
        <w:t>subsequence</w:t>
      </w:r>
      <w:r w:rsidR="00A759EC">
        <w:rPr>
          <w:lang w:val="en-GB"/>
        </w:rPr>
        <w:t>s of length</w:t>
      </w:r>
      <w:r w:rsidR="00003AA0" w:rsidRPr="00CF6324">
        <w:rPr>
          <w:lang w:val="en-GB"/>
        </w:rPr>
        <w:t xml:space="preserve">: </w:t>
      </w:r>
      <w:r w:rsidR="008F043C" w:rsidRPr="00CF6324">
        <w:rPr>
          <w:lang w:val="en-GB"/>
        </w:rPr>
        <w:t xml:space="preserve">(a) </w:t>
      </w:r>
      <w:r w:rsidR="00A759EC">
        <w:rPr>
          <w:lang w:val="en-GB"/>
        </w:rPr>
        <w:t xml:space="preserve">full </w:t>
      </w:r>
      <w:r w:rsidR="00003AA0" w:rsidRPr="00CF6324">
        <w:rPr>
          <w:lang w:val="en-GB"/>
        </w:rPr>
        <w:t>electrical load timeseries</w:t>
      </w:r>
      <w:r w:rsidR="008F043C" w:rsidRPr="00CF6324">
        <w:rPr>
          <w:lang w:val="en-GB"/>
        </w:rPr>
        <w:t>; (b)</w:t>
      </w:r>
      <w:r w:rsidR="00003AA0" w:rsidRPr="00CF6324">
        <w:rPr>
          <w:lang w:val="en-GB"/>
        </w:rPr>
        <w:t xml:space="preserve"> comparison between z-score normalized </w:t>
      </w:r>
      <w:r w:rsidR="00C26C6B" w:rsidRPr="00CF6324">
        <w:rPr>
          <w:lang w:val="en-GB"/>
        </w:rPr>
        <w:t>subsequences</w:t>
      </w:r>
      <w:r w:rsidR="00003AA0" w:rsidRPr="00CF6324">
        <w:rPr>
          <w:lang w:val="en-GB"/>
        </w:rPr>
        <w:t xml:space="preserve">; (c) </w:t>
      </w:r>
      <w:r w:rsidR="00A759EC">
        <w:rPr>
          <w:lang w:val="en-GB"/>
        </w:rPr>
        <w:t xml:space="preserve">comparison between </w:t>
      </w:r>
      <w:r w:rsidR="00003AA0" w:rsidRPr="00CF6324">
        <w:rPr>
          <w:lang w:val="en-GB"/>
        </w:rPr>
        <w:t xml:space="preserve">not normalized </w:t>
      </w:r>
      <w:r w:rsidR="00C26C6B" w:rsidRPr="00CF6324">
        <w:rPr>
          <w:lang w:val="en-GB"/>
        </w:rPr>
        <w:t>subsequences</w:t>
      </w:r>
      <w:r w:rsidR="008F043C" w:rsidRPr="00CF6324">
        <w:rPr>
          <w:lang w:val="en-GB"/>
        </w:rPr>
        <w:t>.</w:t>
      </w:r>
    </w:p>
    <w:p w14:paraId="55CFBAE4" w14:textId="422C4738" w:rsidR="00AE2353" w:rsidRPr="00CF6324" w:rsidRDefault="00890014" w:rsidP="00EF2C97">
      <w:pPr>
        <w:pStyle w:val="Els-body-text-large"/>
        <w:rPr>
          <w:lang w:val="en-GB"/>
        </w:rPr>
      </w:pPr>
      <w:r>
        <w:rPr>
          <w:lang w:val="en-GB"/>
        </w:rPr>
        <w:t>Z</w:t>
      </w:r>
      <w:r w:rsidR="005777CF" w:rsidRPr="00CF6324">
        <w:rPr>
          <w:lang w:val="en-GB"/>
        </w:rPr>
        <w:t>-</w:t>
      </w:r>
      <w:r w:rsidR="00AE2353" w:rsidRPr="00CF6324">
        <w:rPr>
          <w:lang w:val="en-GB"/>
        </w:rPr>
        <w:t xml:space="preserve">normalization not only </w:t>
      </w:r>
      <w:r>
        <w:rPr>
          <w:lang w:val="en-GB"/>
        </w:rPr>
        <w:t xml:space="preserve">ignores </w:t>
      </w:r>
      <w:r w:rsidR="00AE2353" w:rsidRPr="00CF6324">
        <w:rPr>
          <w:lang w:val="en-GB"/>
        </w:rPr>
        <w:t xml:space="preserve">magnitude </w:t>
      </w:r>
      <w:r>
        <w:rPr>
          <w:lang w:val="en-GB"/>
        </w:rPr>
        <w:t xml:space="preserve">effects of subsequences but </w:t>
      </w:r>
      <w:r w:rsidR="00AE2353" w:rsidRPr="00CF6324">
        <w:rPr>
          <w:lang w:val="en-GB"/>
        </w:rPr>
        <w:t xml:space="preserve">also tends </w:t>
      </w:r>
      <w:r w:rsidR="00CA56ED" w:rsidRPr="00CF6324">
        <w:rPr>
          <w:lang w:val="en-GB"/>
        </w:rPr>
        <w:t xml:space="preserve">to enhance any fluctuation </w:t>
      </w:r>
      <w:r w:rsidR="00A759EC">
        <w:rPr>
          <w:lang w:val="en-GB"/>
        </w:rPr>
        <w:t xml:space="preserve">and noise </w:t>
      </w:r>
      <w:r w:rsidR="00CA56ED" w:rsidRPr="00CF6324">
        <w:rPr>
          <w:lang w:val="en-GB"/>
        </w:rPr>
        <w:t>of the timeseries</w:t>
      </w:r>
      <w:r w:rsidR="00A759EC">
        <w:rPr>
          <w:lang w:val="en-GB"/>
        </w:rPr>
        <w:t xml:space="preserve"> data</w:t>
      </w:r>
      <w:r w:rsidR="00CA56ED" w:rsidRPr="00CF6324">
        <w:rPr>
          <w:lang w:val="en-GB"/>
        </w:rPr>
        <w:t xml:space="preserve">. By comparing two relatively flat </w:t>
      </w:r>
      <w:r w:rsidR="00C26C6B" w:rsidRPr="00CF6324">
        <w:rPr>
          <w:lang w:val="en-GB"/>
        </w:rPr>
        <w:t>subsequences</w:t>
      </w:r>
      <w:r w:rsidR="00CA56ED" w:rsidRPr="00CF6324">
        <w:rPr>
          <w:lang w:val="en-GB"/>
        </w:rPr>
        <w:t xml:space="preserve"> under z-score normalization the resulting Euclidean distance is higher compared to </w:t>
      </w:r>
      <w:r w:rsidR="005777CF" w:rsidRPr="00CF6324">
        <w:rPr>
          <w:lang w:val="en-GB"/>
        </w:rPr>
        <w:t>non-flat</w:t>
      </w:r>
      <w:r w:rsidR="00CA56ED" w:rsidRPr="00CF6324">
        <w:rPr>
          <w:lang w:val="en-GB"/>
        </w:rPr>
        <w:t xml:space="preserve"> </w:t>
      </w:r>
      <w:r w:rsidR="00C26C6B" w:rsidRPr="00CF6324">
        <w:rPr>
          <w:lang w:val="en-GB"/>
        </w:rPr>
        <w:t>subsequences</w:t>
      </w:r>
      <w:r w:rsidR="00F62D87" w:rsidRPr="00CF6324">
        <w:rPr>
          <w:lang w:val="en-GB"/>
        </w:rPr>
        <w:t xml:space="preserve">, </w:t>
      </w:r>
      <w:r w:rsidR="000C6C6C" w:rsidRPr="00CF6324">
        <w:rPr>
          <w:lang w:val="en-GB"/>
        </w:rPr>
        <w:t>these results</w:t>
      </w:r>
      <w:r w:rsidR="00F62D87" w:rsidRPr="00CF6324">
        <w:rPr>
          <w:lang w:val="en-GB"/>
        </w:rPr>
        <w:t xml:space="preserve"> into higher values of MP in flat regions of the timeseries. </w:t>
      </w:r>
      <w:r w:rsidR="00F51B14">
        <w:rPr>
          <w:lang w:val="en-GB"/>
        </w:rPr>
        <w:t>In Figure 3 a com</w:t>
      </w:r>
      <w:r w:rsidR="00B862DE">
        <w:rPr>
          <w:lang w:val="en-GB"/>
        </w:rPr>
        <w:t xml:space="preserve">parison between two </w:t>
      </w:r>
      <w:r w:rsidR="006C6F50">
        <w:rPr>
          <w:lang w:val="en-GB"/>
        </w:rPr>
        <w:t>synthetics</w:t>
      </w:r>
      <w:r w:rsidR="00B862DE">
        <w:rPr>
          <w:lang w:val="en-GB"/>
        </w:rPr>
        <w:t xml:space="preserve"> random timeseries is shown. In Figure 3(a) the two timeseries are relatively flat and noisy while in Figure 3(b) the two timeseries present a positive slope. While calculating the Euclidean distance between the z-normalized subsequences in the first case shown in Figure 3(c) the effect of noise is enhanced resulting into a higher Euclidean distance (d = 9.25) while in the second case shown in Figure 3(d) the Euclidean distance is much lower (d = 1.5). </w:t>
      </w:r>
      <w:r w:rsidR="001D524C">
        <w:rPr>
          <w:lang w:val="en-GB"/>
        </w:rPr>
        <w:t xml:space="preserve"> </w:t>
      </w:r>
      <w:r w:rsidR="00EF2C97" w:rsidRPr="00CF6324">
        <w:rPr>
          <w:lang w:val="en-GB"/>
        </w:rPr>
        <w:t xml:space="preserve">This issue have been largely analysed in </w:t>
      </w:r>
      <w:r w:rsidR="00EF2C97" w:rsidRPr="00CF6324">
        <w:rPr>
          <w:lang w:val="en-GB"/>
        </w:rPr>
        <w:fldChar w:fldCharType="begin" w:fldLock="1"/>
      </w:r>
      <w:r w:rsidR="00EF2C97">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EF2C97" w:rsidRPr="00CF6324">
        <w:rPr>
          <w:lang w:val="en-GB"/>
        </w:rPr>
        <w:fldChar w:fldCharType="separate"/>
      </w:r>
      <w:r w:rsidR="00EF2C97" w:rsidRPr="00421D4C">
        <w:rPr>
          <w:noProof/>
          <w:lang w:val="en-GB"/>
        </w:rPr>
        <w:t>[27]</w:t>
      </w:r>
      <w:r w:rsidR="00EF2C97" w:rsidRPr="00CF6324">
        <w:rPr>
          <w:lang w:val="en-GB"/>
        </w:rPr>
        <w:fldChar w:fldCharType="end"/>
      </w:r>
      <w:r w:rsidR="00EF2C97" w:rsidRPr="00CF6324">
        <w:rPr>
          <w:lang w:val="en-GB"/>
        </w:rPr>
        <w:t xml:space="preserve"> where a smoothing is proposed as possible solution to this issue, beside the trivial solutions of discard flat regions or change the subsequence length.</w:t>
      </w:r>
      <w:r w:rsidR="00EF2C97">
        <w:rPr>
          <w:lang w:val="en-GB"/>
        </w:rPr>
        <w:t xml:space="preserve"> Referring to Figure 2(a), the MP method would identify the weekends as discords since they present almost flat profiles compared to weekdays subsequences and this is a critical issue when dealing with electrical load timeseries that by their nature present different patterns.</w:t>
      </w:r>
      <w:r w:rsidR="00EF2C97" w:rsidRPr="001D524C">
        <w:rPr>
          <w:lang w:val="en-GB"/>
        </w:rPr>
        <w:t xml:space="preserve"> </w:t>
      </w:r>
    </w:p>
    <w:p w14:paraId="6A3864A2" w14:textId="32D0ED60" w:rsidR="008F043C" w:rsidRPr="00CF6324" w:rsidRDefault="00FD03C9" w:rsidP="008F043C">
      <w:pPr>
        <w:spacing w:line="360" w:lineRule="auto"/>
        <w:jc w:val="center"/>
      </w:pPr>
      <w:r>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316D2447" w:rsidR="008F043C" w:rsidRPr="00CF6324" w:rsidRDefault="005B0274" w:rsidP="008F043C">
      <w:pPr>
        <w:pStyle w:val="Els-caption"/>
        <w:jc w:val="center"/>
        <w:rPr>
          <w:lang w:val="en-GB"/>
        </w:rPr>
      </w:pPr>
      <w:r w:rsidRPr="00CF6324">
        <w:rPr>
          <w:b/>
          <w:bCs/>
          <w:lang w:val="en-GB"/>
        </w:rPr>
        <w:t>Figure</w:t>
      </w:r>
      <w:r w:rsidR="008F043C" w:rsidRPr="00CF6324">
        <w:rPr>
          <w:b/>
          <w:bCs/>
          <w:lang w:val="en-GB"/>
        </w:rPr>
        <w:t xml:space="preserve"> </w:t>
      </w:r>
      <w:r w:rsidR="00003AA0" w:rsidRPr="00CF6324">
        <w:rPr>
          <w:b/>
          <w:bCs/>
          <w:lang w:val="en-GB"/>
        </w:rPr>
        <w:t>3</w:t>
      </w:r>
      <w:r w:rsidR="008F043C" w:rsidRPr="00CF6324">
        <w:rPr>
          <w:b/>
          <w:bCs/>
          <w:lang w:val="en-GB"/>
        </w:rPr>
        <w:t>.</w:t>
      </w:r>
      <w:r w:rsidR="00003AA0" w:rsidRPr="00CF6324">
        <w:rPr>
          <w:lang w:val="en-GB"/>
        </w:rPr>
        <w:t xml:space="preserve"> Effect of z-score </w:t>
      </w:r>
      <w:commentRangeStart w:id="15"/>
      <w:r w:rsidR="007A3E13" w:rsidRPr="00CF6324">
        <w:rPr>
          <w:lang w:val="en-GB"/>
        </w:rPr>
        <w:t xml:space="preserve">normalization </w:t>
      </w:r>
      <w:r w:rsidR="00003AA0" w:rsidRPr="00CF6324">
        <w:rPr>
          <w:lang w:val="en-GB"/>
        </w:rPr>
        <w:t>o</w:t>
      </w:r>
      <w:r w:rsidR="007A3E13" w:rsidRPr="00CF6324">
        <w:rPr>
          <w:lang w:val="en-GB"/>
        </w:rPr>
        <w:t>f</w:t>
      </w:r>
      <w:r w:rsidR="00003AA0" w:rsidRPr="00CF6324">
        <w:rPr>
          <w:lang w:val="en-GB"/>
        </w:rPr>
        <w:t xml:space="preserve"> relatively flat subsequences</w:t>
      </w:r>
      <w:r w:rsidR="007A3E13" w:rsidRPr="00CF6324">
        <w:rPr>
          <w:lang w:val="en-GB"/>
        </w:rPr>
        <w:t>.</w:t>
      </w:r>
      <w:r w:rsidR="006C6F50">
        <w:rPr>
          <w:lang w:val="en-GB"/>
        </w:rPr>
        <w:t xml:space="preserve"> </w:t>
      </w:r>
      <w:commentRangeEnd w:id="15"/>
      <w:r w:rsidR="006C6F50">
        <w:rPr>
          <w:rStyle w:val="Rimandocommento"/>
          <w:lang w:val="en-GB"/>
        </w:rPr>
        <w:commentReference w:id="15"/>
      </w:r>
    </w:p>
    <w:p w14:paraId="3A58EBF5" w14:textId="38853D6B" w:rsidR="00901380" w:rsidRDefault="00EF2C97" w:rsidP="001709F1">
      <w:pPr>
        <w:pStyle w:val="Els-body-text-large"/>
        <w:rPr>
          <w:lang w:val="en-GB"/>
        </w:rPr>
      </w:pPr>
      <w:r>
        <w:rPr>
          <w:lang w:val="en-GB"/>
        </w:rPr>
        <w:t>Comparing two subsequences belonging to different energy pattern would be unfair and misleading, t</w:t>
      </w:r>
      <w:r w:rsidR="001D524C" w:rsidRPr="001D524C">
        <w:rPr>
          <w:lang w:val="en-GB"/>
        </w:rPr>
        <w:t>herefore</w:t>
      </w:r>
      <w:r>
        <w:rPr>
          <w:lang w:val="en-GB"/>
        </w:rPr>
        <w:t>,</w:t>
      </w:r>
      <w:r w:rsidR="001D524C" w:rsidRPr="001D524C">
        <w:rPr>
          <w:lang w:val="en-GB"/>
        </w:rPr>
        <w:t xml:space="preserve"> </w:t>
      </w:r>
      <w:r w:rsidR="001D524C">
        <w:rPr>
          <w:lang w:val="en-GB"/>
        </w:rPr>
        <w:t>i</w:t>
      </w:r>
      <w:r w:rsidR="00CA5974" w:rsidRPr="00CF6324">
        <w:rPr>
          <w:lang w:val="en-GB"/>
        </w:rPr>
        <w:t xml:space="preserve">ntroducing domain knowledge to find discords only in sone </w:t>
      </w:r>
      <w:r w:rsidR="005777CF" w:rsidRPr="00CF6324">
        <w:rPr>
          <w:lang w:val="en-GB"/>
        </w:rPr>
        <w:t>subgroups</w:t>
      </w:r>
      <w:r w:rsidR="00CA5974" w:rsidRPr="00CF6324">
        <w:rPr>
          <w:lang w:val="en-GB"/>
        </w:rPr>
        <w:t xml:space="preserve"> of the timeseries became </w:t>
      </w:r>
      <w:r>
        <w:rPr>
          <w:lang w:val="en-GB"/>
        </w:rPr>
        <w:t>of paramount importance</w:t>
      </w:r>
      <w:r w:rsidR="00CA5974" w:rsidRPr="00CF6324">
        <w:rPr>
          <w:lang w:val="en-GB"/>
        </w:rPr>
        <w:t>.</w:t>
      </w:r>
      <w:r w:rsidR="00C26C6B" w:rsidRPr="00CF6324">
        <w:rPr>
          <w:lang w:val="en-GB"/>
        </w:rPr>
        <w:t xml:space="preserve"> </w:t>
      </w:r>
      <w:r w:rsidR="00492F87">
        <w:rPr>
          <w:lang w:val="en-GB"/>
        </w:rPr>
        <w:t>T</w:t>
      </w:r>
      <w:r w:rsidR="00D32DA5" w:rsidRPr="00CF6324">
        <w:rPr>
          <w:lang w:val="en-GB"/>
        </w:rPr>
        <w:t xml:space="preserve">he concept of </w:t>
      </w:r>
      <w:r w:rsidR="00B71786">
        <w:rPr>
          <w:lang w:val="en-GB"/>
        </w:rPr>
        <w:t>A</w:t>
      </w:r>
      <w:r w:rsidR="00D32DA5" w:rsidRPr="00CF6324">
        <w:rPr>
          <w:lang w:val="en-GB"/>
        </w:rPr>
        <w:t xml:space="preserve">nnotation </w:t>
      </w:r>
      <w:r w:rsidR="00B71786">
        <w:rPr>
          <w:lang w:val="en-GB"/>
        </w:rPr>
        <w:t>V</w:t>
      </w:r>
      <w:r w:rsidR="00D32DA5" w:rsidRPr="00CF6324">
        <w:rPr>
          <w:lang w:val="en-GB"/>
        </w:rPr>
        <w:t>ector</w:t>
      </w:r>
      <w:r w:rsidR="00B71786">
        <w:rPr>
          <w:lang w:val="en-GB"/>
        </w:rPr>
        <w:t xml:space="preserve"> (AV)</w:t>
      </w:r>
      <w:r w:rsidR="00492F87">
        <w:rPr>
          <w:lang w:val="en-GB"/>
        </w:rPr>
        <w:t xml:space="preserve"> </w:t>
      </w:r>
      <w:r w:rsidR="00492F87" w:rsidRPr="00CF6324">
        <w:rPr>
          <w:lang w:val="en-GB"/>
        </w:rPr>
        <w:fldChar w:fldCharType="begin" w:fldLock="1"/>
      </w:r>
      <w:r w:rsidR="0079021D">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[34]"},"properties":{"noteIndex":0},"schema":"https://github.com/citation-style-language/schema/raw/master/csl-citation.json"}</w:instrText>
      </w:r>
      <w:r w:rsidR="00492F87" w:rsidRPr="00CF6324">
        <w:rPr>
          <w:lang w:val="en-GB"/>
        </w:rPr>
        <w:fldChar w:fldCharType="separate"/>
      </w:r>
      <w:r w:rsidR="00492F87" w:rsidRPr="00030DB5">
        <w:rPr>
          <w:noProof/>
          <w:lang w:val="en-GB"/>
        </w:rPr>
        <w:t>[34]</w:t>
      </w:r>
      <w:r w:rsidR="00492F87" w:rsidRPr="00CF6324">
        <w:rPr>
          <w:lang w:val="en-GB"/>
        </w:rPr>
        <w:fldChar w:fldCharType="end"/>
      </w:r>
      <w:r w:rsidR="00D32DA5" w:rsidRPr="00CF6324">
        <w:rPr>
          <w:lang w:val="en-GB"/>
        </w:rPr>
        <w:t xml:space="preserve"> </w:t>
      </w:r>
      <w:r w:rsidR="00492F87">
        <w:rPr>
          <w:lang w:val="en-GB"/>
        </w:rPr>
        <w:t xml:space="preserve">is </w:t>
      </w:r>
      <w:r w:rsidR="00D32DA5" w:rsidRPr="00CF6324">
        <w:rPr>
          <w:lang w:val="en-GB"/>
        </w:rPr>
        <w:t>used to introduce domain knowledge in the process of motif and discord discovery</w:t>
      </w:r>
      <w:r w:rsidR="00CE4974" w:rsidRPr="00CF6324">
        <w:rPr>
          <w:lang w:val="en-GB"/>
        </w:rPr>
        <w:t>, which allows to find results that follows users defined constraint and produce better results, closer to expectations of the analyst.</w:t>
      </w:r>
      <w:r w:rsidR="00E71CE0" w:rsidRPr="00CF6324">
        <w:rPr>
          <w:lang w:val="en-GB"/>
        </w:rPr>
        <w:t xml:space="preserve"> </w:t>
      </w:r>
      <w:r w:rsidR="00B71786">
        <w:rPr>
          <w:lang w:val="en-GB"/>
        </w:rPr>
        <w:t xml:space="preserve">Annotation vector is a meta timeseries used to correct a posteriori the values of the original matrix profile manipulating the motif/discord search. </w:t>
      </w:r>
      <w:r w:rsidR="00CE4974" w:rsidRPr="00CF6324">
        <w:rPr>
          <w:lang w:val="en-GB"/>
        </w:rPr>
        <w:t xml:space="preserve">This method </w:t>
      </w:r>
      <w:r w:rsidR="0079021D">
        <w:rPr>
          <w:lang w:val="en-GB"/>
        </w:rPr>
        <w:t xml:space="preserve">overcomes some weakness of the traditional definition of motifs by solving issues related to stop-word bias and simplicity bias </w:t>
      </w:r>
      <w:r w:rsidR="0079021D">
        <w:rPr>
          <w:lang w:val="en-GB"/>
        </w:rPr>
        <w:fldChar w:fldCharType="begin" w:fldLock="1"/>
      </w:r>
      <w:r w:rsidR="00945556">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[35]"},"properties":{"noteIndex":0},"schema":"https://github.com/citation-style-language/schema/raw/master/csl-citation.json"}</w:instrText>
      </w:r>
      <w:r w:rsidR="0079021D">
        <w:rPr>
          <w:lang w:val="en-GB"/>
        </w:rPr>
        <w:fldChar w:fldCharType="separate"/>
      </w:r>
      <w:r w:rsidR="0079021D" w:rsidRPr="0079021D">
        <w:rPr>
          <w:noProof/>
          <w:lang w:val="en-GB"/>
        </w:rPr>
        <w:t>[35]</w:t>
      </w:r>
      <w:r w:rsidR="0079021D">
        <w:rPr>
          <w:lang w:val="en-GB"/>
        </w:rPr>
        <w:fldChar w:fldCharType="end"/>
      </w:r>
      <w:r w:rsidR="0079021D">
        <w:rPr>
          <w:lang w:val="en-GB"/>
        </w:rPr>
        <w:t xml:space="preserve">. </w:t>
      </w:r>
      <w:r w:rsidR="007720C7" w:rsidRPr="00CF6324">
        <w:rPr>
          <w:lang w:val="en-GB"/>
        </w:rPr>
        <w:t>However,</w:t>
      </w:r>
      <w:r w:rsidR="00CE4974" w:rsidRPr="00CF6324">
        <w:rPr>
          <w:lang w:val="en-GB"/>
        </w:rPr>
        <w:t xml:space="preserve"> this method does not modify th</w:t>
      </w:r>
      <w:r w:rsidR="001709F1">
        <w:rPr>
          <w:lang w:val="en-GB"/>
        </w:rPr>
        <w:t xml:space="preserve">e </w:t>
      </w:r>
      <w:r w:rsidR="00CE4974" w:rsidRPr="00CF6324">
        <w:rPr>
          <w:lang w:val="en-GB"/>
        </w:rPr>
        <w:t xml:space="preserve">MP </w:t>
      </w:r>
      <w:r w:rsidR="001709F1">
        <w:rPr>
          <w:lang w:val="en-GB"/>
        </w:rPr>
        <w:t xml:space="preserve">calculation: </w:t>
      </w:r>
      <w:r w:rsidR="007118FB" w:rsidRPr="00CF6324">
        <w:rPr>
          <w:i/>
          <w:iCs/>
          <w:lang w:val="en-GB"/>
        </w:rPr>
        <w:t>all</w:t>
      </w:r>
      <w:r w:rsidR="00AC30BE" w:rsidRPr="00CF6324">
        <w:rPr>
          <w:i/>
          <w:iCs/>
          <w:lang w:val="en-GB"/>
        </w:rPr>
        <w:t>-</w:t>
      </w:r>
      <w:r w:rsidR="007118FB" w:rsidRPr="00CF6324">
        <w:rPr>
          <w:i/>
          <w:iCs/>
          <w:lang w:val="en-GB"/>
        </w:rPr>
        <w:t>pairs</w:t>
      </w:r>
      <w:r w:rsidR="00AC30BE" w:rsidRPr="00CF6324">
        <w:rPr>
          <w:i/>
          <w:iCs/>
          <w:lang w:val="en-GB"/>
        </w:rPr>
        <w:t>-</w:t>
      </w:r>
      <w:r w:rsidR="00691DDD" w:rsidRPr="00CF6324">
        <w:rPr>
          <w:i/>
          <w:iCs/>
          <w:lang w:val="en-GB"/>
        </w:rPr>
        <w:t>similarity</w:t>
      </w:r>
      <w:r w:rsidR="00AC30BE" w:rsidRPr="00CF6324">
        <w:rPr>
          <w:i/>
          <w:iCs/>
          <w:lang w:val="en-GB"/>
        </w:rPr>
        <w:t>-</w:t>
      </w:r>
      <w:r w:rsidR="00691DDD" w:rsidRPr="00CF6324">
        <w:rPr>
          <w:i/>
          <w:iCs/>
          <w:lang w:val="en-GB"/>
        </w:rPr>
        <w:t xml:space="preserve">search </w:t>
      </w:r>
      <w:r w:rsidR="00691DDD" w:rsidRPr="00CF6324">
        <w:rPr>
          <w:lang w:val="en-GB"/>
        </w:rPr>
        <w:t xml:space="preserve">is always performed and then </w:t>
      </w:r>
      <w:r w:rsidR="001709F1">
        <w:rPr>
          <w:lang w:val="en-GB"/>
        </w:rPr>
        <w:t>a downstream processing is conducted. In some applications</w:t>
      </w:r>
      <w:r w:rsidR="00691DDD" w:rsidRPr="00CF6324">
        <w:rPr>
          <w:lang w:val="en-GB"/>
        </w:rPr>
        <w:t xml:space="preserve"> it can be useful to exclude some region or to </w:t>
      </w:r>
      <w:r w:rsidR="001709F1">
        <w:rPr>
          <w:lang w:val="en-GB"/>
        </w:rPr>
        <w:t xml:space="preserve">split </w:t>
      </w:r>
      <w:r w:rsidR="00C26C6B" w:rsidRPr="00CF6324">
        <w:rPr>
          <w:lang w:val="en-GB"/>
        </w:rPr>
        <w:t>subsequences</w:t>
      </w:r>
      <w:r w:rsidR="00691DDD" w:rsidRPr="00CF6324">
        <w:rPr>
          <w:lang w:val="en-GB"/>
        </w:rPr>
        <w:t xml:space="preserve"> into different groups and then perform the similarity search </w:t>
      </w:r>
      <w:r w:rsidR="007118FB" w:rsidRPr="00CF6324">
        <w:rPr>
          <w:lang w:val="en-GB"/>
        </w:rPr>
        <w:t>to</w:t>
      </w:r>
      <w:r w:rsidR="00691DDD" w:rsidRPr="00CF6324">
        <w:rPr>
          <w:lang w:val="en-GB"/>
        </w:rPr>
        <w:t xml:space="preserve"> discover anomalies by comparing only the interesting regions and excluding others. A solution to this problem have been proposed by </w:t>
      </w:r>
      <w:r w:rsidR="000645CE" w:rsidRPr="00CF6324">
        <w:rPr>
          <w:lang w:val="en-GB"/>
        </w:rPr>
        <w:fldChar w:fldCharType="begin" w:fldLock="1"/>
      </w:r>
      <w:r w:rsidR="0094555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645CE" w:rsidRPr="00CF6324">
        <w:rPr>
          <w:lang w:val="en-GB"/>
        </w:rPr>
        <w:fldChar w:fldCharType="separate"/>
      </w:r>
      <w:r w:rsidR="0079021D" w:rsidRPr="0079021D">
        <w:rPr>
          <w:noProof/>
          <w:lang w:val="en-GB"/>
        </w:rPr>
        <w:t>[33]</w:t>
      </w:r>
      <w:r w:rsidR="000645CE" w:rsidRPr="00CF6324">
        <w:rPr>
          <w:lang w:val="en-GB"/>
        </w:rPr>
        <w:fldChar w:fldCharType="end"/>
      </w:r>
      <w:r w:rsidR="007720C7" w:rsidRPr="00CF6324">
        <w:rPr>
          <w:lang w:val="en-GB"/>
        </w:rPr>
        <w:t xml:space="preserve"> where </w:t>
      </w:r>
      <w:r w:rsidR="00C26C6B" w:rsidRPr="00CF6324">
        <w:rPr>
          <w:lang w:val="en-GB"/>
        </w:rPr>
        <w:t>Contextual Matrix Profile (</w:t>
      </w:r>
      <w:r w:rsidR="007720C7" w:rsidRPr="00CF6324">
        <w:rPr>
          <w:lang w:val="en-GB"/>
        </w:rPr>
        <w:t>CMP</w:t>
      </w:r>
      <w:r w:rsidR="00C26C6B" w:rsidRPr="00CF6324">
        <w:rPr>
          <w:lang w:val="en-GB"/>
        </w:rPr>
        <w:t>)</w:t>
      </w:r>
      <w:r w:rsidR="007720C7" w:rsidRPr="00CF6324">
        <w:rPr>
          <w:lang w:val="en-GB"/>
        </w:rPr>
        <w:t xml:space="preserve"> algorithm permits to define ranges along </w:t>
      </w:r>
      <w:r w:rsidR="00C26C6B" w:rsidRPr="00CF6324">
        <w:rPr>
          <w:lang w:val="en-GB"/>
        </w:rPr>
        <w:t xml:space="preserve">two timeseries </w:t>
      </w:r>
      <w:r w:rsidR="007720C7" w:rsidRPr="00CF6324">
        <w:rPr>
          <w:lang w:val="en-GB"/>
        </w:rPr>
        <w:t xml:space="preserve">and look for the best matching subsequence among these ranges. This permits different </w:t>
      </w:r>
      <w:r w:rsidR="00C26C6B" w:rsidRPr="00CF6324">
        <w:rPr>
          <w:lang w:val="en-GB"/>
        </w:rPr>
        <w:t xml:space="preserve">a priori </w:t>
      </w:r>
      <w:r w:rsidR="007720C7" w:rsidRPr="00CF6324">
        <w:rPr>
          <w:lang w:val="en-GB"/>
        </w:rPr>
        <w:t xml:space="preserve">grouping </w:t>
      </w:r>
      <w:r w:rsidR="005B07BB" w:rsidRPr="00CF6324">
        <w:rPr>
          <w:lang w:val="en-GB"/>
        </w:rPr>
        <w:t xml:space="preserve">of the </w:t>
      </w:r>
      <w:r w:rsidR="00E71CE0" w:rsidRPr="00CF6324">
        <w:rPr>
          <w:lang w:val="en-GB"/>
        </w:rPr>
        <w:t>timeseries</w:t>
      </w:r>
      <w:r w:rsidR="005B07BB" w:rsidRPr="00CF6324">
        <w:rPr>
          <w:lang w:val="en-GB"/>
        </w:rPr>
        <w:t xml:space="preserve"> observations so that </w:t>
      </w:r>
      <w:r w:rsidR="007720C7" w:rsidRPr="00CF6324">
        <w:rPr>
          <w:lang w:val="en-GB"/>
        </w:rPr>
        <w:t xml:space="preserve">MP calculation </w:t>
      </w:r>
      <w:r w:rsidR="005B07BB" w:rsidRPr="00CF6324">
        <w:rPr>
          <w:lang w:val="en-GB"/>
        </w:rPr>
        <w:t>can provide novel and more interesting</w:t>
      </w:r>
      <w:r w:rsidR="007720C7" w:rsidRPr="00CF6324">
        <w:rPr>
          <w:lang w:val="en-GB"/>
        </w:rPr>
        <w:t xml:space="preserve"> insights.</w:t>
      </w:r>
    </w:p>
    <w:p w14:paraId="33D3BC8D" w14:textId="35D73750" w:rsidR="001709F1" w:rsidRDefault="003A58C4" w:rsidP="003A58C4">
      <w:pPr>
        <w:pStyle w:val="Els-body-text-large"/>
        <w:rPr>
          <w:lang w:val="en-GB"/>
        </w:rPr>
      </w:pPr>
      <w:r w:rsidRPr="00CF6324">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 time. According to the previous literature review and excursus on implication of MP as anomaly detection method, this paper intends to address the following issues by contributing as follows:</w:t>
      </w:r>
    </w:p>
    <w:p w14:paraId="77F629C7" w14:textId="44A9DC43" w:rsidR="00882D96" w:rsidRPr="003A58C4" w:rsidRDefault="00882D96" w:rsidP="003A58C4">
      <w:pPr>
        <w:pStyle w:val="Els-body-text-large"/>
        <w:numPr>
          <w:ilvl w:val="0"/>
          <w:numId w:val="30"/>
        </w:numPr>
      </w:pPr>
      <w:r w:rsidRPr="003A58C4">
        <w:t>Develop a contextual anomaly detection methodology by introducing a</w:t>
      </w:r>
      <w:r w:rsidR="00E14719">
        <w:t xml:space="preserve"> MP</w:t>
      </w:r>
      <w:r w:rsidR="00E14719" w:rsidRPr="003A58C4">
        <w:t>-based</w:t>
      </w:r>
      <w:r w:rsidR="00E14719">
        <w:t xml:space="preserve"> method</w:t>
      </w:r>
      <w:r w:rsidRPr="003A58C4">
        <w:t xml:space="preserve"> that employs automatic and unsupervised processes</w:t>
      </w:r>
      <w:r w:rsidR="003A75EC" w:rsidRPr="003A58C4">
        <w:t xml:space="preserve"> (clustering and decision trees)</w:t>
      </w:r>
      <w:r w:rsidRPr="003A58C4">
        <w:t xml:space="preserve"> for the identification of parameters such as subsequence length, </w:t>
      </w:r>
      <w:r w:rsidR="003A58C4" w:rsidRPr="003A58C4">
        <w:t>groups,</w:t>
      </w:r>
      <w:r w:rsidRPr="003A58C4">
        <w:t xml:space="preserve"> and contexts.</w:t>
      </w:r>
      <w:r w:rsidR="009F0A75" w:rsidRPr="003A58C4">
        <w:t xml:space="preserve"> </w:t>
      </w:r>
    </w:p>
    <w:p w14:paraId="38E71B08" w14:textId="577B7A4A" w:rsidR="00097678" w:rsidRPr="003A58C4" w:rsidRDefault="003A75EC" w:rsidP="003A58C4">
      <w:pPr>
        <w:pStyle w:val="Els-body-text-large"/>
        <w:numPr>
          <w:ilvl w:val="0"/>
          <w:numId w:val="30"/>
        </w:numPr>
      </w:pPr>
      <w:r w:rsidRPr="003A58C4">
        <w:t xml:space="preserve">Explore and propose a solution to the challenges related to the application </w:t>
      </w:r>
      <w:r w:rsidR="00E14719">
        <w:t xml:space="preserve">of </w:t>
      </w:r>
      <w:r w:rsidRPr="003A58C4">
        <w:t>MP as anomaly detection method in the energy field</w:t>
      </w:r>
      <w:r w:rsidR="00097678" w:rsidRPr="003A58C4">
        <w:t xml:space="preserve">. </w:t>
      </w:r>
      <w:r w:rsidR="003A58C4" w:rsidRPr="003A58C4">
        <w:t>To</w:t>
      </w:r>
      <w:r w:rsidR="00097678" w:rsidRPr="003A58C4">
        <w:t xml:space="preserve"> overcome</w:t>
      </w:r>
      <w:r w:rsidR="001709F1" w:rsidRPr="003A58C4">
        <w:t xml:space="preserve"> the issues of z-score normalization and its implication </w:t>
      </w:r>
      <w:r w:rsidR="00097678" w:rsidRPr="003A58C4">
        <w:t>by</w:t>
      </w:r>
      <w:r w:rsidR="001709F1" w:rsidRPr="003A58C4">
        <w:t xml:space="preserve"> using the</w:t>
      </w:r>
      <w:r w:rsidR="00097678" w:rsidRPr="003A58C4">
        <w:t xml:space="preserve"> </w:t>
      </w:r>
      <w:r w:rsidR="001709F1" w:rsidRPr="003A58C4">
        <w:t xml:space="preserve">Euclidean distance between not normalized subsequences </w:t>
      </w:r>
      <w:r w:rsidR="00097678" w:rsidRPr="003A58C4">
        <w:t>and introducing</w:t>
      </w:r>
      <w:r w:rsidR="003A58C4">
        <w:t>, thanks to the CMP method,</w:t>
      </w:r>
      <w:r w:rsidR="00097678" w:rsidRPr="003A58C4">
        <w:t xml:space="preserve"> domain specific boundary conditions </w:t>
      </w:r>
      <w:r w:rsidR="009F0A75" w:rsidRPr="003A58C4">
        <w:t xml:space="preserve">upstream the MP calculation </w:t>
      </w:r>
      <w:r w:rsidR="00E14719">
        <w:t>allowing</w:t>
      </w:r>
      <w:r w:rsidR="009F0A75" w:rsidRPr="003A58C4">
        <w:t xml:space="preserve"> a </w:t>
      </w:r>
      <w:r w:rsidR="003A58C4" w:rsidRPr="003A58C4">
        <w:t>fairer comparison</w:t>
      </w:r>
      <w:r w:rsidR="009F0A75" w:rsidRPr="003A58C4">
        <w:t xml:space="preserve"> between subsequences.</w:t>
      </w:r>
    </w:p>
    <w:p w14:paraId="5CC1F970" w14:textId="2267FA62" w:rsidR="00C401C0" w:rsidRDefault="009F0A75" w:rsidP="0083628E">
      <w:pPr>
        <w:pStyle w:val="Els-body-text-large"/>
        <w:numPr>
          <w:ilvl w:val="0"/>
          <w:numId w:val="30"/>
        </w:numPr>
      </w:pPr>
      <w:r w:rsidRPr="003A58C4">
        <w:lastRenderedPageBreak/>
        <w:t xml:space="preserve">Introduction of a robust anomaly score definition based </w:t>
      </w:r>
      <w:r w:rsidR="001D125D" w:rsidRPr="003A58C4">
        <w:t xml:space="preserve">on four different statistical methods, majority voting and </w:t>
      </w:r>
      <w:r w:rsidRPr="003A58C4">
        <w:t>domain knowledge that permits to discriminate and rank potential anomalies</w:t>
      </w:r>
      <w:r w:rsidR="003A58C4" w:rsidRPr="003A58C4">
        <w:t xml:space="preserve">, within a given group and context, </w:t>
      </w:r>
      <w:r w:rsidR="001D125D" w:rsidRPr="003A58C4">
        <w:t xml:space="preserve">by </w:t>
      </w:r>
      <w:r w:rsidR="003A58C4" w:rsidRPr="003A58C4">
        <w:t>considering</w:t>
      </w:r>
      <w:r w:rsidR="001D125D" w:rsidRPr="003A58C4">
        <w:t xml:space="preserve"> only those that negatively impact the energy </w:t>
      </w:r>
      <w:r w:rsidR="003A58C4" w:rsidRPr="003A58C4">
        <w:t>use</w:t>
      </w:r>
      <w:r w:rsidR="001D125D" w:rsidRPr="003A58C4">
        <w:t xml:space="preserve"> (i.e., high energy</w:t>
      </w:r>
      <w:r w:rsidR="003A58C4" w:rsidRPr="003A58C4">
        <w:t xml:space="preserve"> consumption)</w:t>
      </w:r>
    </w:p>
    <w:p w14:paraId="09FD529A" w14:textId="77777777" w:rsidR="0083628E" w:rsidRPr="00C401C0" w:rsidRDefault="0083628E" w:rsidP="0083628E">
      <w:pPr>
        <w:pStyle w:val="Els-body-text-large"/>
        <w:ind w:left="958" w:firstLine="0"/>
      </w:pPr>
    </w:p>
    <w:p w14:paraId="66101823" w14:textId="188B33A1" w:rsidR="0023223B" w:rsidRPr="00CF6324" w:rsidRDefault="00E41F77" w:rsidP="00D648BB">
      <w:pPr>
        <w:pStyle w:val="Els-body-text-large"/>
        <w:rPr>
          <w:lang w:val="en-GB"/>
        </w:rPr>
      </w:pPr>
      <w:r w:rsidRPr="00CF6324">
        <w:rPr>
          <w:lang w:val="en-GB"/>
        </w:rPr>
        <w:t>The rest of the paper is organized as follows</w:t>
      </w:r>
      <w:r w:rsidR="003A58C4">
        <w:rPr>
          <w:lang w:val="en-GB"/>
        </w:rPr>
        <w:t xml:space="preserve">. </w:t>
      </w:r>
      <w:r w:rsidR="00FC4BDD" w:rsidRPr="00CF6324">
        <w:rPr>
          <w:lang w:val="en-GB"/>
        </w:rPr>
        <w:t>S</w:t>
      </w:r>
      <w:r w:rsidRPr="00CF6324">
        <w:rPr>
          <w:lang w:val="en-GB"/>
        </w:rPr>
        <w:t>ection 2</w:t>
      </w:r>
      <w:r w:rsidR="003A58C4">
        <w:rPr>
          <w:lang w:val="en-GB"/>
        </w:rPr>
        <w:t xml:space="preserve"> provides the description of the case study. </w:t>
      </w:r>
      <w:r w:rsidR="00FC4BDD" w:rsidRPr="00CF6324">
        <w:rPr>
          <w:lang w:val="en-GB"/>
        </w:rPr>
        <w:t>S</w:t>
      </w:r>
      <w:r w:rsidRPr="00CF6324">
        <w:rPr>
          <w:lang w:val="en-GB"/>
        </w:rPr>
        <w:t>ection</w:t>
      </w:r>
      <w:r w:rsidR="008A4E54" w:rsidRPr="00CF6324">
        <w:rPr>
          <w:lang w:val="en-GB"/>
        </w:rPr>
        <w:t xml:space="preserve"> </w:t>
      </w:r>
      <w:r w:rsidRPr="00CF6324">
        <w:rPr>
          <w:lang w:val="en-GB"/>
        </w:rPr>
        <w:t xml:space="preserve">3 </w:t>
      </w:r>
      <w:r w:rsidR="00C401C0">
        <w:rPr>
          <w:lang w:val="en-GB"/>
        </w:rPr>
        <w:t>presents</w:t>
      </w:r>
      <w:r w:rsidR="003A58C4">
        <w:rPr>
          <w:lang w:val="en-GB"/>
        </w:rPr>
        <w:t xml:space="preserve"> the methodology</w:t>
      </w:r>
      <w:r w:rsidR="00C401C0">
        <w:rPr>
          <w:lang w:val="en-GB"/>
        </w:rPr>
        <w:t xml:space="preserve"> adopted. Finally, </w:t>
      </w:r>
      <w:r w:rsidR="00FC4BDD" w:rsidRPr="00CF6324">
        <w:rPr>
          <w:lang w:val="en-GB"/>
        </w:rPr>
        <w:t>S</w:t>
      </w:r>
      <w:r w:rsidRPr="00CF6324">
        <w:rPr>
          <w:lang w:val="en-GB"/>
        </w:rPr>
        <w:t xml:space="preserve">ection 4 </w:t>
      </w:r>
      <w:r w:rsidR="00C401C0">
        <w:rPr>
          <w:lang w:val="en-GB"/>
        </w:rPr>
        <w:t xml:space="preserve">presents the results and </w:t>
      </w:r>
      <w:r w:rsidR="00FC4BDD" w:rsidRPr="00CF6324">
        <w:rPr>
          <w:lang w:val="en-GB"/>
        </w:rPr>
        <w:t xml:space="preserve">Section 5 </w:t>
      </w:r>
      <w:r w:rsidR="00C401C0">
        <w:rPr>
          <w:lang w:val="en-GB"/>
        </w:rPr>
        <w:t>critically discusses the outcomes and contains the concluding remarks</w:t>
      </w:r>
      <w:r w:rsidRPr="00CF6324">
        <w:rPr>
          <w:lang w:val="en-GB"/>
        </w:rPr>
        <w:t>.</w:t>
      </w:r>
    </w:p>
    <w:p w14:paraId="7D1E69C6" w14:textId="77777777" w:rsidR="002B5AB8" w:rsidRPr="00CF6324" w:rsidRDefault="002B5AB8" w:rsidP="002B5AB8">
      <w:pPr>
        <w:pStyle w:val="Els-1storder-head"/>
        <w:rPr>
          <w:lang w:val="en-GB"/>
        </w:rPr>
      </w:pPr>
      <w:commentRangeStart w:id="16"/>
      <w:r w:rsidRPr="00CF6324">
        <w:rPr>
          <w:lang w:val="en-GB"/>
        </w:rPr>
        <w:t>Case study</w:t>
      </w:r>
      <w:commentRangeEnd w:id="16"/>
      <w:r w:rsidRPr="00CF6324">
        <w:rPr>
          <w:rStyle w:val="Rimandocommento"/>
          <w:b w:val="0"/>
          <w:lang w:val="en-GB"/>
        </w:rPr>
        <w:commentReference w:id="16"/>
      </w:r>
    </w:p>
    <w:p w14:paraId="12CCDAE0" w14:textId="62C81011" w:rsidR="002B5AB8" w:rsidRPr="00CF6324"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17"/>
      <w:r w:rsidRPr="00CF6324">
        <w:rPr>
          <w:rFonts w:ascii="Times New Roman" w:eastAsia="SimSun" w:hAnsi="Times New Roman"/>
          <w:snapToGrid/>
          <w:color w:val="auto"/>
          <w:szCs w:val="20"/>
          <w:lang w:val="en-GB" w:eastAsia="en-US" w:bidi="ar-SA"/>
        </w:rPr>
        <w:t xml:space="preserve">The case study </w:t>
      </w:r>
      <w:r w:rsidR="009E2ED7" w:rsidRPr="00CF6324">
        <w:rPr>
          <w:rFonts w:ascii="Times New Roman" w:eastAsia="SimSun" w:hAnsi="Times New Roman"/>
          <w:snapToGrid/>
          <w:color w:val="auto"/>
          <w:szCs w:val="20"/>
          <w:lang w:val="en-GB" w:eastAsia="en-US" w:bidi="ar-SA"/>
        </w:rPr>
        <w:t>analysed</w:t>
      </w:r>
      <w:r w:rsidRPr="00CF6324">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CF6324">
        <w:rPr>
          <w:rFonts w:ascii="Times New Roman" w:eastAsia="SimSun" w:hAnsi="Times New Roman"/>
          <w:snapToGrid/>
          <w:color w:val="auto"/>
          <w:szCs w:val="20"/>
          <w:lang w:val="en-GB" w:eastAsia="en-US" w:bidi="ar-SA"/>
        </w:rPr>
        <w:t>Figure</w:t>
      </w:r>
      <w:r w:rsidRPr="00CF6324">
        <w:rPr>
          <w:rFonts w:ascii="Times New Roman" w:eastAsia="SimSun" w:hAnsi="Times New Roman"/>
          <w:snapToGrid/>
          <w:color w:val="auto"/>
          <w:szCs w:val="20"/>
          <w:lang w:val="en-GB" w:eastAsia="en-US" w:bidi="ar-SA"/>
        </w:rPr>
        <w:t>XXX</w:t>
      </w:r>
      <w:proofErr w:type="spellEnd"/>
      <w:r w:rsidRPr="00CF6324">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CF6324"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CF6324">
        <w:rPr>
          <w:rFonts w:ascii="Times New Roman" w:eastAsia="SimSun" w:hAnsi="Times New Roman"/>
          <w:snapToGrid/>
          <w:color w:val="auto"/>
          <w:szCs w:val="20"/>
          <w:lang w:val="en-GB" w:eastAsia="en-US" w:bidi="ar-SA"/>
        </w:rPr>
        <w:t>In particular, a</w:t>
      </w:r>
      <w:proofErr w:type="gramEnd"/>
      <w:r w:rsidRPr="00CF6324">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CF6324">
        <w:rPr>
          <w:rFonts w:ascii="Times New Roman" w:eastAsia="SimSun" w:hAnsi="Times New Roman"/>
          <w:snapToGrid/>
          <w:color w:val="auto"/>
          <w:szCs w:val="20"/>
          <w:lang w:val="en-GB" w:eastAsia="en-US" w:bidi="ar-SA"/>
        </w:rPr>
        <w:t>centre</w:t>
      </w:r>
      <w:r w:rsidRPr="00CF6324">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5026BFEC" w:rsidR="002B5AB8" w:rsidRPr="00CF6324"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CF6324">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CF6324">
        <w:rPr>
          <w:rFonts w:ascii="Times New Roman" w:eastAsia="SimSun" w:hAnsi="Times New Roman"/>
          <w:snapToGrid/>
          <w:color w:val="auto"/>
          <w:szCs w:val="20"/>
          <w:lang w:val="en-GB" w:eastAsia="en-US" w:bidi="ar-SA"/>
        </w:rPr>
        <w:t>Unlabelled_load</w:t>
      </w:r>
      <w:proofErr w:type="spellEnd"/>
      <w:r w:rsidRPr="00CF6324">
        <w:rPr>
          <w:rFonts w:ascii="Times New Roman" w:eastAsia="SimSun" w:hAnsi="Times New Roman"/>
          <w:snapToGrid/>
          <w:color w:val="auto"/>
          <w:szCs w:val="20"/>
          <w:lang w:val="en-GB" w:eastAsia="en-US" w:bidi="ar-SA"/>
        </w:rPr>
        <w:t xml:space="preserve">” as showed in </w:t>
      </w:r>
      <w:proofErr w:type="spellStart"/>
      <w:r w:rsidR="005B0274" w:rsidRPr="00CF6324">
        <w:rPr>
          <w:rFonts w:ascii="Times New Roman" w:eastAsia="SimSun" w:hAnsi="Times New Roman"/>
          <w:snapToGrid/>
          <w:color w:val="auto"/>
          <w:szCs w:val="20"/>
          <w:lang w:val="en-GB" w:eastAsia="en-US" w:bidi="ar-SA"/>
        </w:rPr>
        <w:t>Figure</w:t>
      </w:r>
      <w:r w:rsidRPr="00CF6324">
        <w:rPr>
          <w:rFonts w:ascii="Times New Roman" w:eastAsia="SimSun" w:hAnsi="Times New Roman"/>
          <w:snapToGrid/>
          <w:color w:val="auto"/>
          <w:szCs w:val="20"/>
          <w:lang w:val="en-GB" w:eastAsia="en-US" w:bidi="ar-SA"/>
        </w:rPr>
        <w:t>XXX</w:t>
      </w:r>
      <w:proofErr w:type="spellEnd"/>
      <w:r w:rsidRPr="00CF6324">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17"/>
      <w:r w:rsidR="00D33834">
        <w:rPr>
          <w:rStyle w:val="Rimandocommento"/>
          <w:rFonts w:ascii="Times New Roman" w:eastAsia="SimSun" w:hAnsi="Times New Roman"/>
          <w:snapToGrid/>
          <w:color w:val="auto"/>
          <w:lang w:val="en-GB" w:eastAsia="en-US" w:bidi="ar-SA"/>
        </w:rPr>
        <w:commentReference w:id="17"/>
      </w:r>
    </w:p>
    <w:p w14:paraId="499D0584" w14:textId="3C3B2CC7" w:rsidR="002B5AB8" w:rsidRPr="00CF6324" w:rsidRDefault="00ED08CC" w:rsidP="002B5AB8">
      <w:pPr>
        <w:pStyle w:val="MDPI52figure"/>
        <w:rPr>
          <w:lang w:val="en-GB"/>
        </w:rPr>
      </w:pPr>
      <w:commentRangeStart w:id="18"/>
      <w:commentRangeEnd w:id="18"/>
      <w:r>
        <w:rPr>
          <w:rStyle w:val="Rimandocommento"/>
          <w:rFonts w:ascii="Times New Roman" w:eastAsia="SimSun" w:hAnsi="Times New Roman"/>
          <w:snapToGrid/>
          <w:color w:val="auto"/>
          <w:lang w:val="en-GB" w:eastAsia="en-US" w:bidi="ar-SA"/>
        </w:rPr>
        <w:commentReference w:id="18"/>
      </w:r>
      <w:r w:rsidR="00B36C27">
        <w:rPr>
          <w:noProof/>
          <w:snapToGrid/>
          <w:lang w:val="en-GB"/>
        </w:rPr>
        <w:drawing>
          <wp:inline distT="0" distB="0" distL="0" distR="0" wp14:anchorId="129A08BB" wp14:editId="57C1ADF3">
            <wp:extent cx="6116320" cy="2432050"/>
            <wp:effectExtent l="0" t="0" r="5080" b="63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2432050"/>
                    </a:xfrm>
                    <a:prstGeom prst="rect">
                      <a:avLst/>
                    </a:prstGeom>
                  </pic:spPr>
                </pic:pic>
              </a:graphicData>
            </a:graphic>
          </wp:inline>
        </w:drawing>
      </w:r>
    </w:p>
    <w:p w14:paraId="2A28DFCC" w14:textId="6D2AC2A3" w:rsidR="002B5AB8" w:rsidRPr="00CF6324" w:rsidRDefault="002B5AB8" w:rsidP="002B5AB8">
      <w:pPr>
        <w:pStyle w:val="Els-caption"/>
        <w:jc w:val="center"/>
        <w:rPr>
          <w:b/>
          <w:bCs/>
          <w:lang w:val="en-GB"/>
        </w:rPr>
      </w:pPr>
      <w:r w:rsidRPr="00CF6324">
        <w:rPr>
          <w:b/>
          <w:bCs/>
          <w:lang w:val="en-GB"/>
        </w:rPr>
        <w:t xml:space="preserve">Figure xxx. </w:t>
      </w:r>
      <w:r w:rsidRPr="00CF6324">
        <w:rPr>
          <w:lang w:val="en-GB"/>
        </w:rPr>
        <w:t>Hierarchical structure of the electrical load database under study.</w:t>
      </w:r>
    </w:p>
    <w:p w14:paraId="44D989AD" w14:textId="42EA14B9" w:rsidR="00B86AC9" w:rsidRPr="00CF6324" w:rsidRDefault="00B86AC9" w:rsidP="00B86AC9">
      <w:pPr>
        <w:pStyle w:val="Els-1storder-head"/>
        <w:rPr>
          <w:lang w:val="en-GB"/>
        </w:rPr>
      </w:pPr>
      <w:r w:rsidRPr="00CF6324">
        <w:rPr>
          <w:lang w:val="en-GB"/>
        </w:rPr>
        <w:lastRenderedPageBreak/>
        <w:t>Methodology</w:t>
      </w:r>
    </w:p>
    <w:p w14:paraId="46DFF639" w14:textId="2C686049" w:rsidR="001924EE" w:rsidRPr="00CF6324" w:rsidRDefault="001924EE" w:rsidP="001924EE">
      <w:pPr>
        <w:pStyle w:val="Els-body-text-large"/>
        <w:rPr>
          <w:lang w:val="en-GB"/>
        </w:rPr>
      </w:pPr>
      <w:r w:rsidRPr="00CF6324">
        <w:rPr>
          <w:lang w:val="en-GB"/>
        </w:rPr>
        <w:t xml:space="preserve">In this section the methodological framework is presented. The method is based on the application of the </w:t>
      </w:r>
      <w:r w:rsidR="003B630C" w:rsidRPr="00CF6324">
        <w:rPr>
          <w:lang w:val="en-GB"/>
        </w:rPr>
        <w:t>CMP</w:t>
      </w:r>
      <w:r w:rsidRPr="00CF6324">
        <w:rPr>
          <w:lang w:val="en-GB"/>
        </w:rPr>
        <w:t xml:space="preserve"> coupled with unsupervised techniques such as clusters and CART </w:t>
      </w:r>
      <w:r w:rsidR="007118FB" w:rsidRPr="00CF6324">
        <w:rPr>
          <w:lang w:val="en-GB"/>
        </w:rPr>
        <w:t>to</w:t>
      </w:r>
      <w:r w:rsidRPr="00CF6324">
        <w:rPr>
          <w:lang w:val="en-GB"/>
        </w:rPr>
        <w:t xml:space="preserve"> perform anomaly detection on </w:t>
      </w:r>
      <w:r w:rsidR="007118FB" w:rsidRPr="00CF6324">
        <w:rPr>
          <w:lang w:val="en-GB"/>
        </w:rPr>
        <w:t>electrical</w:t>
      </w:r>
      <w:r w:rsidR="003B630C" w:rsidRPr="00CF6324">
        <w:rPr>
          <w:lang w:val="en-GB"/>
        </w:rPr>
        <w:t xml:space="preserve"> </w:t>
      </w:r>
      <w:r w:rsidRPr="00CF6324">
        <w:rPr>
          <w:lang w:val="en-GB"/>
        </w:rPr>
        <w:t>load timeseries in the most parameter</w:t>
      </w:r>
      <w:r w:rsidR="003B630C" w:rsidRPr="00CF6324">
        <w:rPr>
          <w:lang w:val="en-GB"/>
        </w:rPr>
        <w:t>-</w:t>
      </w:r>
      <w:r w:rsidRPr="00CF6324">
        <w:rPr>
          <w:lang w:val="en-GB"/>
        </w:rPr>
        <w:t xml:space="preserve">free and automatic way. The multi-step procedure, reported in </w:t>
      </w:r>
      <w:r w:rsidR="005B0274" w:rsidRPr="00CF6324">
        <w:rPr>
          <w:lang w:val="en-GB"/>
        </w:rPr>
        <w:t>Figure</w:t>
      </w:r>
      <w:r w:rsidRPr="00CF6324">
        <w:rPr>
          <w:lang w:val="en-GB"/>
        </w:rPr>
        <w:t xml:space="preserve"> consists in four steps, described in detail in the following </w:t>
      </w:r>
      <w:r w:rsidR="00D30C05" w:rsidRPr="00CF6324">
        <w:rPr>
          <w:lang w:val="en-GB"/>
        </w:rPr>
        <w:t>paragraphs</w:t>
      </w:r>
      <w:r w:rsidRPr="00CF6324">
        <w:rPr>
          <w:lang w:val="en-GB"/>
        </w:rPr>
        <w:t>.</w:t>
      </w:r>
    </w:p>
    <w:p w14:paraId="74156BA5" w14:textId="5E30374A" w:rsidR="008F043C" w:rsidRPr="00CF6324" w:rsidRDefault="00202CDD" w:rsidP="008F043C">
      <w:pPr>
        <w:spacing w:line="360" w:lineRule="auto"/>
        <w:jc w:val="center"/>
      </w:pPr>
      <w:commentRangeStart w:id="19"/>
      <w:r w:rsidRPr="00CF6324">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19"/>
      <w:r w:rsidR="001E2DB2" w:rsidRPr="00CF6324">
        <w:rPr>
          <w:rStyle w:val="Rimandocommento"/>
        </w:rPr>
        <w:commentReference w:id="19"/>
      </w:r>
    </w:p>
    <w:p w14:paraId="26DFD5AF" w14:textId="054F76F6" w:rsidR="008F043C" w:rsidRPr="00CF6324" w:rsidRDefault="005B0274" w:rsidP="008F043C">
      <w:pPr>
        <w:pStyle w:val="Els-caption"/>
        <w:jc w:val="center"/>
        <w:rPr>
          <w:lang w:val="en-GB"/>
        </w:rPr>
      </w:pPr>
      <w:r w:rsidRPr="00CF6324">
        <w:rPr>
          <w:b/>
          <w:bCs/>
          <w:lang w:val="en-GB"/>
        </w:rPr>
        <w:t>Figure</w:t>
      </w:r>
      <w:r w:rsidR="008F043C" w:rsidRPr="00CF6324">
        <w:rPr>
          <w:b/>
          <w:bCs/>
          <w:lang w:val="en-GB"/>
        </w:rPr>
        <w:t xml:space="preserve"> </w:t>
      </w:r>
      <w:r w:rsidR="00C56B42" w:rsidRPr="00CF6324">
        <w:rPr>
          <w:b/>
          <w:bCs/>
          <w:lang w:val="en-GB"/>
        </w:rPr>
        <w:t>5</w:t>
      </w:r>
      <w:r w:rsidR="008F043C" w:rsidRPr="00CF6324">
        <w:rPr>
          <w:b/>
          <w:bCs/>
          <w:lang w:val="en-GB"/>
        </w:rPr>
        <w:t>.</w:t>
      </w:r>
      <w:r w:rsidR="008F043C" w:rsidRPr="00CF6324">
        <w:rPr>
          <w:lang w:val="en-GB"/>
        </w:rPr>
        <w:t xml:space="preserve"> </w:t>
      </w:r>
      <w:r w:rsidR="008B3FD3" w:rsidRPr="00CF6324">
        <w:rPr>
          <w:lang w:val="en-GB"/>
        </w:rPr>
        <w:t xml:space="preserve">Graphical description of the methodological </w:t>
      </w:r>
      <w:r w:rsidR="007118FB" w:rsidRPr="00CF6324">
        <w:rPr>
          <w:lang w:val="en-GB"/>
        </w:rPr>
        <w:t>framework</w:t>
      </w:r>
      <w:r w:rsidR="008F043C" w:rsidRPr="00CF6324">
        <w:rPr>
          <w:lang w:val="en-GB"/>
        </w:rPr>
        <w:t>.</w:t>
      </w:r>
    </w:p>
    <w:p w14:paraId="5C3E5ECF" w14:textId="77777777" w:rsidR="007539D5" w:rsidRDefault="00D7011B" w:rsidP="007539D5">
      <w:pPr>
        <w:pStyle w:val="Els-2ndorder-head"/>
      </w:pPr>
      <w:r w:rsidRPr="00CF6324">
        <w:t xml:space="preserve">Pre-processing. </w:t>
      </w:r>
    </w:p>
    <w:p w14:paraId="3864A1DE" w14:textId="3F51AD9C" w:rsidR="00D7011B" w:rsidRDefault="00D7011B" w:rsidP="00D7011B">
      <w:pPr>
        <w:pStyle w:val="Els-body-text-large"/>
        <w:rPr>
          <w:lang w:val="en-GB"/>
        </w:rPr>
      </w:pPr>
      <w:r w:rsidRPr="00CF6324">
        <w:rPr>
          <w:lang w:val="en-GB"/>
        </w:rPr>
        <w:t>T</w:t>
      </w:r>
      <w:r w:rsidR="008D55D4" w:rsidRPr="00CF6324">
        <w:rPr>
          <w:lang w:val="en-GB"/>
        </w:rPr>
        <w:t>he first step consists in d</w:t>
      </w:r>
      <w:r w:rsidR="0099146B" w:rsidRPr="00CF6324">
        <w:rPr>
          <w:lang w:val="en-GB"/>
        </w:rPr>
        <w:t xml:space="preserve">ata </w:t>
      </w:r>
      <w:r w:rsidR="007118FB" w:rsidRPr="00CF6324">
        <w:rPr>
          <w:lang w:val="en-GB"/>
        </w:rPr>
        <w:t>pre-processing</w:t>
      </w:r>
      <w:r w:rsidR="0099146B" w:rsidRPr="00CF6324">
        <w:rPr>
          <w:lang w:val="en-GB"/>
        </w:rPr>
        <w:t xml:space="preserve"> </w:t>
      </w:r>
      <w:r w:rsidR="007539D5">
        <w:rPr>
          <w:lang w:val="en-GB"/>
        </w:rPr>
        <w:t xml:space="preserve">and </w:t>
      </w:r>
      <w:r w:rsidR="0099146B" w:rsidRPr="00CF6324">
        <w:rPr>
          <w:lang w:val="en-GB"/>
        </w:rPr>
        <w:t xml:space="preserve">is a crucial task for the data analysis workflow. </w:t>
      </w:r>
      <w:r w:rsidR="008D55D4" w:rsidRPr="00CF6324">
        <w:rPr>
          <w:lang w:val="en-GB"/>
        </w:rPr>
        <w:t xml:space="preserve">The proposed methodology does not focus on advanced </w:t>
      </w:r>
      <w:r w:rsidR="000E0863" w:rsidRPr="00CF6324">
        <w:rPr>
          <w:lang w:val="en-GB"/>
        </w:rPr>
        <w:t>pre-processing</w:t>
      </w:r>
      <w:r w:rsidR="008D55D4" w:rsidRPr="00CF6324">
        <w:rPr>
          <w:lang w:val="en-GB"/>
        </w:rPr>
        <w:t xml:space="preserve"> techniques since the dataset</w:t>
      </w:r>
      <w:r w:rsidR="000E0863" w:rsidRPr="00CF6324">
        <w:rPr>
          <w:lang w:val="en-GB"/>
        </w:rPr>
        <w:t xml:space="preserve"> is assumed to have a good quality with a missing values and inconsistence ratio less than 5% on the overall observations </w:t>
      </w:r>
      <w:r w:rsidR="000E0863" w:rsidRPr="00CF6324">
        <w:rPr>
          <w:lang w:val="en-GB"/>
        </w:rPr>
        <w:fldChar w:fldCharType="begin" w:fldLock="1"/>
      </w:r>
      <w:r w:rsidR="00945556">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[36]"},"properties":{"noteIndex":0},"schema":"https://github.com/citation-style-language/schema/raw/master/csl-citation.json"}</w:instrText>
      </w:r>
      <w:r w:rsidR="000E0863" w:rsidRPr="00CF6324">
        <w:rPr>
          <w:lang w:val="en-GB"/>
        </w:rPr>
        <w:fldChar w:fldCharType="separate"/>
      </w:r>
      <w:r w:rsidR="0079021D" w:rsidRPr="0079021D">
        <w:rPr>
          <w:noProof/>
          <w:lang w:val="en-GB"/>
        </w:rPr>
        <w:t>[36]</w:t>
      </w:r>
      <w:r w:rsidR="000E0863" w:rsidRPr="00CF6324">
        <w:rPr>
          <w:lang w:val="en-GB"/>
        </w:rPr>
        <w:fldChar w:fldCharType="end"/>
      </w:r>
      <w:r w:rsidR="000E0863" w:rsidRPr="00CF6324">
        <w:rPr>
          <w:lang w:val="en-GB"/>
        </w:rPr>
        <w:t>. Thus, the pre-processing is performed through univariate statistical approaches</w:t>
      </w:r>
      <w:r w:rsidR="007539D5">
        <w:rPr>
          <w:lang w:val="en-GB"/>
        </w:rPr>
        <w:t>,</w:t>
      </w:r>
      <w:r w:rsidR="000E0863" w:rsidRPr="00CF6324">
        <w:rPr>
          <w:lang w:val="en-GB"/>
        </w:rPr>
        <w:t xml:space="preserve"> in particular inconsistences removal and missing values imputations through linear interpolation.</w:t>
      </w:r>
    </w:p>
    <w:p w14:paraId="667D59B4" w14:textId="2B4101E7" w:rsidR="007539D5" w:rsidRDefault="007539D5" w:rsidP="007539D5">
      <w:pPr>
        <w:pStyle w:val="Els-2ndorder-head"/>
      </w:pPr>
      <w:r w:rsidRPr="00CF6324">
        <w:t xml:space="preserve">Contextual matrix profile. </w:t>
      </w:r>
      <w:commentRangeStart w:id="20"/>
      <w:commentRangeEnd w:id="20"/>
      <w:r w:rsidR="00945556" w:rsidRPr="00CF6324">
        <w:rPr>
          <w:rStyle w:val="Rimandocommento"/>
          <w:lang w:val="en-GB"/>
        </w:rPr>
        <w:commentReference w:id="20"/>
      </w:r>
    </w:p>
    <w:p w14:paraId="0750AE48" w14:textId="0374349E" w:rsidR="008D7258" w:rsidRDefault="00622E00" w:rsidP="008D7258">
      <w:pPr>
        <w:pStyle w:val="Els-body-text-large"/>
        <w:rPr>
          <w:lang w:val="en-GB"/>
        </w:rPr>
      </w:pPr>
      <w:r>
        <w:rPr>
          <w:lang w:val="en-GB"/>
        </w:rPr>
        <w:t xml:space="preserve">The application of the contextual matrix profile method is methodologically divided </w:t>
      </w:r>
      <w:proofErr w:type="gramStart"/>
      <w:r>
        <w:rPr>
          <w:lang w:val="en-GB"/>
        </w:rPr>
        <w:t>into</w:t>
      </w:r>
      <w:r w:rsidR="008D7258">
        <w:rPr>
          <w:lang w:val="en-GB"/>
        </w:rPr>
        <w:t>:</w:t>
      </w:r>
      <w:proofErr w:type="gramEnd"/>
      <w:r w:rsidR="008D7258">
        <w:rPr>
          <w:lang w:val="en-GB"/>
        </w:rPr>
        <w:t xml:space="preserve"> </w:t>
      </w:r>
      <w:r>
        <w:rPr>
          <w:lang w:val="en-GB"/>
        </w:rPr>
        <w:t>context definition</w:t>
      </w:r>
      <w:r w:rsidR="008D7258">
        <w:rPr>
          <w:lang w:val="en-GB"/>
        </w:rPr>
        <w:t xml:space="preserve">, </w:t>
      </w:r>
      <w:r>
        <w:rPr>
          <w:lang w:val="en-GB"/>
        </w:rPr>
        <w:t>CMP calculation and group definition to further reduce the CMP into a collection of items that is expected to behave in a similar manner.</w:t>
      </w:r>
    </w:p>
    <w:p w14:paraId="1EB60351" w14:textId="73E37D74" w:rsidR="00622E00" w:rsidRPr="00BF366D" w:rsidRDefault="0064085C" w:rsidP="00BF366D">
      <w:pPr>
        <w:pStyle w:val="Els-body-text-large"/>
        <w:rPr>
          <w:lang w:val="en-GB"/>
        </w:rPr>
      </w:pPr>
      <w:commentRangeStart w:id="21"/>
      <w:r w:rsidRPr="008D7258">
        <w:rPr>
          <w:b/>
          <w:bCs/>
        </w:rPr>
        <w:t>Context definition</w:t>
      </w:r>
      <w:commentRangeEnd w:id="21"/>
      <w:r w:rsidR="007D0C9D" w:rsidRPr="008D7258">
        <w:rPr>
          <w:rStyle w:val="Rimandocommento"/>
          <w:b/>
          <w:bCs/>
          <w:sz w:val="20"/>
          <w:szCs w:val="20"/>
        </w:rPr>
        <w:commentReference w:id="21"/>
      </w:r>
      <w:r w:rsidR="00D7011B" w:rsidRPr="008D7258">
        <w:rPr>
          <w:b/>
          <w:bCs/>
        </w:rPr>
        <w:t xml:space="preserve">. </w:t>
      </w:r>
      <w:r w:rsidR="00D7011B" w:rsidRPr="00622E00">
        <w:rPr>
          <w:lang w:val="en-GB"/>
        </w:rPr>
        <w:t>W</w:t>
      </w:r>
      <w:r w:rsidR="008F6D23" w:rsidRPr="00622E00">
        <w:rPr>
          <w:lang w:val="en-GB"/>
        </w:rPr>
        <w:t xml:space="preserve">ithin the daily electrical load timeseries </w:t>
      </w:r>
      <w:r w:rsidR="00C15815" w:rsidRPr="00622E00">
        <w:rPr>
          <w:lang w:val="en-GB"/>
        </w:rPr>
        <w:t xml:space="preserve">it is possible to identify </w:t>
      </w:r>
      <w:r w:rsidR="008F6D23" w:rsidRPr="00622E00">
        <w:rPr>
          <w:lang w:val="en-GB"/>
        </w:rPr>
        <w:t xml:space="preserve">different regions and different </w:t>
      </w:r>
      <w:r w:rsidR="007118FB" w:rsidRPr="00622E00">
        <w:rPr>
          <w:lang w:val="en-GB"/>
        </w:rPr>
        <w:t>behaviour</w:t>
      </w:r>
      <w:r w:rsidR="008F6D23" w:rsidRPr="00622E00">
        <w:rPr>
          <w:lang w:val="en-GB"/>
        </w:rPr>
        <w:t xml:space="preserve"> </w:t>
      </w:r>
      <w:r w:rsidR="00C15815" w:rsidRPr="00622E00">
        <w:rPr>
          <w:lang w:val="en-GB"/>
        </w:rPr>
        <w:t xml:space="preserve">(e.g., </w:t>
      </w:r>
      <w:r w:rsidR="0056295F" w:rsidRPr="00622E00">
        <w:rPr>
          <w:lang w:val="en-GB"/>
        </w:rPr>
        <w:t>base load, peak load, ramp</w:t>
      </w:r>
      <w:r w:rsidR="00C15815" w:rsidRPr="00622E00">
        <w:rPr>
          <w:lang w:val="en-GB"/>
        </w:rPr>
        <w:t>-</w:t>
      </w:r>
      <w:r w:rsidR="0056295F" w:rsidRPr="00622E00">
        <w:rPr>
          <w:lang w:val="en-GB"/>
        </w:rPr>
        <w:t>up ramp down</w:t>
      </w:r>
      <w:r w:rsidR="00C15815" w:rsidRPr="00622E00">
        <w:rPr>
          <w:lang w:val="en-GB"/>
        </w:rPr>
        <w:t xml:space="preserve">) whose </w:t>
      </w:r>
      <w:r w:rsidR="0056295F" w:rsidRPr="00622E00">
        <w:rPr>
          <w:lang w:val="en-GB"/>
        </w:rPr>
        <w:t>relative time window</w:t>
      </w:r>
      <w:r w:rsidR="00C15815" w:rsidRPr="00622E00">
        <w:rPr>
          <w:lang w:val="en-GB"/>
        </w:rPr>
        <w:t xml:space="preserve"> length </w:t>
      </w:r>
      <w:r w:rsidR="0056295F" w:rsidRPr="00622E00">
        <w:rPr>
          <w:lang w:val="en-GB"/>
        </w:rPr>
        <w:t xml:space="preserve">can be defined statistically or inferred from </w:t>
      </w:r>
      <w:r w:rsidR="00C15815" w:rsidRPr="00622E00">
        <w:rPr>
          <w:lang w:val="en-GB"/>
        </w:rPr>
        <w:t xml:space="preserve">the </w:t>
      </w:r>
      <w:r w:rsidR="0056295F" w:rsidRPr="00622E00">
        <w:rPr>
          <w:lang w:val="en-GB"/>
        </w:rPr>
        <w:t xml:space="preserve">typical </w:t>
      </w:r>
      <w:r w:rsidR="00C15815" w:rsidRPr="00622E00">
        <w:rPr>
          <w:lang w:val="en-GB"/>
        </w:rPr>
        <w:t xml:space="preserve">building operational and occupational </w:t>
      </w:r>
      <w:r w:rsidR="0056295F" w:rsidRPr="00622E00">
        <w:rPr>
          <w:lang w:val="en-GB"/>
        </w:rPr>
        <w:t>schedule</w:t>
      </w:r>
      <w:r w:rsidR="00037275" w:rsidRPr="00622E00">
        <w:rPr>
          <w:lang w:val="en-GB"/>
        </w:rPr>
        <w:t xml:space="preserve"> </w:t>
      </w:r>
      <w:r w:rsidR="00C15815" w:rsidRPr="00622E00">
        <w:rPr>
          <w:lang w:val="en-GB"/>
        </w:rPr>
        <w:fldChar w:fldCharType="begin" w:fldLock="1"/>
      </w:r>
      <w:r w:rsidR="00C15815" w:rsidRPr="00622E00">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operties":{"noteIndex":0},"schema":"https://github.com/citation-style-language/schema/raw/master/csl-citation.json"}</w:instrText>
      </w:r>
      <w:r w:rsidR="00C15815" w:rsidRPr="00622E00">
        <w:rPr>
          <w:lang w:val="en-GB"/>
        </w:rPr>
        <w:fldChar w:fldCharType="separate"/>
      </w:r>
      <w:r w:rsidR="00C15815" w:rsidRPr="00622E00">
        <w:rPr>
          <w:noProof/>
          <w:lang w:val="en-GB"/>
        </w:rPr>
        <w:t>[37]</w:t>
      </w:r>
      <w:r w:rsidR="00C15815" w:rsidRPr="00622E00">
        <w:rPr>
          <w:lang w:val="en-GB"/>
        </w:rPr>
        <w:fldChar w:fldCharType="end"/>
      </w:r>
      <w:r w:rsidR="00C15815" w:rsidRPr="00622E00">
        <w:rPr>
          <w:lang w:val="en-GB"/>
        </w:rPr>
        <w:t xml:space="preserve">, </w:t>
      </w:r>
      <w:r w:rsidR="00C15815" w:rsidRPr="00622E00">
        <w:rPr>
          <w:lang w:val="en-GB"/>
        </w:rPr>
        <w:fldChar w:fldCharType="begin" w:fldLock="1"/>
      </w:r>
      <w:r w:rsidR="00C15815" w:rsidRPr="00622E00">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[37]"},"properties":{"noteIndex":0},"schema":"https://github.com/citation-style-language/schema/raw/master/csl-citation.json"}</w:instrText>
      </w:r>
      <w:r w:rsidR="00C15815" w:rsidRPr="00622E00">
        <w:rPr>
          <w:lang w:val="en-GB"/>
        </w:rPr>
        <w:fldChar w:fldCharType="separate"/>
      </w:r>
      <w:r w:rsidR="00C15815" w:rsidRPr="00622E00">
        <w:rPr>
          <w:noProof/>
          <w:lang w:val="en-GB"/>
        </w:rPr>
        <w:t>[38]</w:t>
      </w:r>
      <w:r w:rsidR="00C15815" w:rsidRPr="00622E00">
        <w:rPr>
          <w:lang w:val="en-GB"/>
        </w:rPr>
        <w:fldChar w:fldCharType="end"/>
      </w:r>
      <w:r w:rsidR="00C15815" w:rsidRPr="00622E00">
        <w:rPr>
          <w:lang w:val="en-GB"/>
        </w:rPr>
        <w:t xml:space="preserve">. By </w:t>
      </w:r>
      <w:r w:rsidR="00037275" w:rsidRPr="00622E00">
        <w:rPr>
          <w:lang w:val="en-GB"/>
        </w:rPr>
        <w:t>identify</w:t>
      </w:r>
      <w:r w:rsidR="00C15815" w:rsidRPr="00622E00">
        <w:rPr>
          <w:lang w:val="en-GB"/>
        </w:rPr>
        <w:t>ing</w:t>
      </w:r>
      <w:r w:rsidR="0056295F" w:rsidRPr="00622E00">
        <w:rPr>
          <w:lang w:val="en-GB"/>
        </w:rPr>
        <w:t xml:space="preserve"> daily </w:t>
      </w:r>
      <w:r w:rsidR="001A76C4" w:rsidRPr="00622E00">
        <w:rPr>
          <w:lang w:val="en-GB"/>
        </w:rPr>
        <w:t xml:space="preserve">electrical load </w:t>
      </w:r>
      <w:r w:rsidR="00C15815" w:rsidRPr="00622E00">
        <w:rPr>
          <w:lang w:val="en-GB"/>
        </w:rPr>
        <w:t>sub</w:t>
      </w:r>
      <w:r w:rsidR="0056295F" w:rsidRPr="00622E00">
        <w:rPr>
          <w:lang w:val="en-GB"/>
        </w:rPr>
        <w:t>sequences</w:t>
      </w:r>
      <w:r w:rsidR="00C15815" w:rsidRPr="00622E00">
        <w:rPr>
          <w:lang w:val="en-GB"/>
        </w:rPr>
        <w:t xml:space="preserve"> it is possible to extract information</w:t>
      </w:r>
      <w:r w:rsidR="0056295F" w:rsidRPr="00622E00">
        <w:rPr>
          <w:lang w:val="en-GB"/>
        </w:rPr>
        <w:t xml:space="preserve"> of particular interest for building energy management. The methodology proposed </w:t>
      </w:r>
      <w:r w:rsidR="00C15815" w:rsidRPr="00622E00">
        <w:rPr>
          <w:lang w:val="en-GB"/>
        </w:rPr>
        <w:t xml:space="preserve">in this paper </w:t>
      </w:r>
      <w:r w:rsidR="0056295F" w:rsidRPr="00622E00">
        <w:rPr>
          <w:lang w:val="en-GB"/>
        </w:rPr>
        <w:t xml:space="preserve">identifies </w:t>
      </w:r>
      <w:r w:rsidR="005F6FC9" w:rsidRPr="00622E00">
        <w:rPr>
          <w:lang w:val="en-GB"/>
        </w:rPr>
        <w:t>sub-</w:t>
      </w:r>
      <w:r w:rsidR="0056295F" w:rsidRPr="00622E00">
        <w:rPr>
          <w:lang w:val="en-GB"/>
        </w:rPr>
        <w:t>daily time window</w:t>
      </w:r>
      <w:r w:rsidR="005F6FC9" w:rsidRPr="00622E00">
        <w:rPr>
          <w:lang w:val="en-GB"/>
        </w:rPr>
        <w:t>s</w:t>
      </w:r>
      <w:r w:rsidR="001A76C4" w:rsidRPr="00622E00">
        <w:rPr>
          <w:lang w:val="en-GB"/>
        </w:rPr>
        <w:t xml:space="preserve"> </w:t>
      </w:r>
      <w:r w:rsidR="00037275" w:rsidRPr="00622E0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622E00">
        <w:rPr>
          <w:lang w:val="en-GB"/>
        </w:rPr>
        <w:t>)</w:t>
      </w:r>
      <w:r w:rsidR="001A76C4" w:rsidRPr="00622E00">
        <w:rPr>
          <w:lang w:val="en-GB"/>
        </w:rPr>
        <w:t xml:space="preserve"> </w:t>
      </w:r>
      <w:r w:rsidR="0056295F" w:rsidRPr="00622E00">
        <w:rPr>
          <w:lang w:val="en-GB"/>
        </w:rPr>
        <w:t xml:space="preserve">through </w:t>
      </w:r>
      <w:r w:rsidR="00AC5A8A" w:rsidRPr="00622E00">
        <w:rPr>
          <w:lang w:val="en-GB"/>
        </w:rPr>
        <w:t>the recursive partitioning Classification and Regression Tree (CART). Starting from the root (all the available instances) this method proceeds through a binary decision fashion to split the instances in purer subsets (nodes) in a froward stepwise fashion maximizing at each step the purity of each node</w:t>
      </w:r>
      <w:r w:rsidR="00C15815" w:rsidRPr="00622E00">
        <w:rPr>
          <w:lang w:val="en-GB"/>
        </w:rPr>
        <w:t xml:space="preserve"> </w:t>
      </w:r>
      <w:r w:rsidR="00C15815" w:rsidRPr="00622E00">
        <w:rPr>
          <w:lang w:val="en-GB"/>
        </w:rPr>
        <w:fldChar w:fldCharType="begin" w:fldLock="1"/>
      </w:r>
      <w:r w:rsidR="00C15815" w:rsidRPr="00622E00">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[41]","previouslyFormattedCitation":"[9], [39], [40]"},"properties":{"noteIndex":0},"schema":"https://github.com/citation-style-language/schema/raw/master/csl-citation.json"}</w:instrText>
      </w:r>
      <w:r w:rsidR="00C15815" w:rsidRPr="00622E00">
        <w:rPr>
          <w:lang w:val="en-GB"/>
        </w:rPr>
        <w:fldChar w:fldCharType="separate"/>
      </w:r>
      <w:r w:rsidR="00C15815" w:rsidRPr="00622E00">
        <w:rPr>
          <w:noProof/>
          <w:lang w:val="en-GB"/>
        </w:rPr>
        <w:t>[9], [40], [41]</w:t>
      </w:r>
      <w:r w:rsidR="00C15815" w:rsidRPr="00622E00">
        <w:rPr>
          <w:lang w:val="en-GB"/>
        </w:rPr>
        <w:fldChar w:fldCharType="end"/>
      </w:r>
      <w:r w:rsidR="00AC5A8A" w:rsidRPr="00622E00">
        <w:rPr>
          <w:lang w:val="en-GB"/>
        </w:rPr>
        <w:t xml:space="preserve">, yielding local optimum </w:t>
      </w:r>
      <w:r w:rsidR="00AC5A8A" w:rsidRPr="00622E00">
        <w:rPr>
          <w:lang w:val="en-GB"/>
        </w:rPr>
        <w:fldChar w:fldCharType="begin" w:fldLock="1"/>
      </w:r>
      <w:r w:rsidR="00945556" w:rsidRPr="00622E00">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[39]","plainTextFormattedCitation":"[39]","previouslyFormattedCitation":"[38]"},"properties":{"noteIndex":0},"schema":"https://github.com/citation-style-language/schema/raw/master/csl-citation.json"}</w:instrText>
      </w:r>
      <w:r w:rsidR="00AC5A8A" w:rsidRPr="00622E00">
        <w:rPr>
          <w:lang w:val="en-GB"/>
        </w:rPr>
        <w:fldChar w:fldCharType="separate"/>
      </w:r>
      <w:r w:rsidR="00945556" w:rsidRPr="00622E00">
        <w:rPr>
          <w:noProof/>
          <w:lang w:val="en-GB"/>
        </w:rPr>
        <w:t>[39]</w:t>
      </w:r>
      <w:r w:rsidR="00AC5A8A" w:rsidRPr="00622E00">
        <w:rPr>
          <w:lang w:val="en-GB"/>
        </w:rPr>
        <w:fldChar w:fldCharType="end"/>
      </w:r>
      <w:r w:rsidR="00AC5A8A" w:rsidRPr="00622E00">
        <w:rPr>
          <w:lang w:val="en-GB"/>
        </w:rPr>
        <w:t xml:space="preserve"> once a stopping condition is satisfied.</w:t>
      </w:r>
      <w:r w:rsidR="00622E00">
        <w:t xml:space="preserve"> </w:t>
      </w:r>
      <w:r w:rsidR="0056295F" w:rsidRPr="00622E00">
        <w:rPr>
          <w:lang w:val="en-GB"/>
        </w:rPr>
        <w:t xml:space="preserve">The identification of these region in </w:t>
      </w:r>
      <w:r w:rsidR="004875CE" w:rsidRPr="00622E00">
        <w:rPr>
          <w:lang w:val="en-GB"/>
        </w:rPr>
        <w:t xml:space="preserve">an </w:t>
      </w:r>
      <w:r w:rsidR="0056295F" w:rsidRPr="00622E00">
        <w:rPr>
          <w:lang w:val="en-GB"/>
        </w:rPr>
        <w:t>unsupervised way ha</w:t>
      </w:r>
      <w:r w:rsidR="005F6FC9" w:rsidRPr="00622E00">
        <w:rPr>
          <w:lang w:val="en-GB"/>
        </w:rPr>
        <w:t>s</w:t>
      </w:r>
      <w:r w:rsidR="0056295F" w:rsidRPr="00622E00">
        <w:rPr>
          <w:lang w:val="en-GB"/>
        </w:rPr>
        <w:t xml:space="preserve"> a twofold meaning</w:t>
      </w:r>
      <w:r w:rsidR="005F6FC9" w:rsidRPr="00622E00">
        <w:rPr>
          <w:lang w:val="en-GB"/>
        </w:rPr>
        <w:t xml:space="preserve">: </w:t>
      </w:r>
      <w:r w:rsidR="003B630C" w:rsidRPr="00622E00">
        <w:rPr>
          <w:lang w:val="en-GB"/>
        </w:rPr>
        <w:t xml:space="preserve">(a) </w:t>
      </w:r>
      <w:r w:rsidR="0056295F" w:rsidRPr="00622E00">
        <w:rPr>
          <w:lang w:val="en-GB"/>
        </w:rPr>
        <w:t xml:space="preserve">automatically identify </w:t>
      </w:r>
      <w:r w:rsidR="004875CE" w:rsidRPr="00622E00">
        <w:rPr>
          <w:lang w:val="en-GB"/>
        </w:rPr>
        <w:t>time windows</w:t>
      </w:r>
      <w:r w:rsidR="003B630C" w:rsidRPr="00622E00">
        <w:rPr>
          <w:lang w:val="en-GB"/>
        </w:rPr>
        <w:t xml:space="preserve"> </w:t>
      </w:r>
      <w:r w:rsidR="00DA3485" w:rsidRPr="00622E00">
        <w:rPr>
          <w:lang w:val="en-GB"/>
        </w:rPr>
        <w:t xml:space="preserve">based on historical </w:t>
      </w:r>
      <w:r w:rsidR="00DA3485" w:rsidRPr="00622E00">
        <w:rPr>
          <w:lang w:val="en-GB"/>
        </w:rPr>
        <w:lastRenderedPageBreak/>
        <w:t xml:space="preserve">operational data, </w:t>
      </w:r>
      <w:r w:rsidR="003B630C" w:rsidRPr="00622E00">
        <w:rPr>
          <w:lang w:val="en-GB"/>
        </w:rPr>
        <w:t xml:space="preserve">(b) </w:t>
      </w:r>
      <w:r w:rsidR="0056295F" w:rsidRPr="00622E00">
        <w:rPr>
          <w:lang w:val="en-GB"/>
        </w:rPr>
        <w:t>define the two CMP parameters</w:t>
      </w:r>
      <w:r w:rsidR="004875CE" w:rsidRPr="00622E00">
        <w:rPr>
          <w:lang w:val="en-GB"/>
        </w:rPr>
        <w:t xml:space="preserve">, </w:t>
      </w:r>
      <w:r w:rsidR="0056295F" w:rsidRPr="00622E00">
        <w:rPr>
          <w:lang w:val="en-GB"/>
        </w:rPr>
        <w:t>subsequence</w:t>
      </w:r>
      <w:r w:rsidR="004875CE" w:rsidRPr="00622E00">
        <w:rPr>
          <w:lang w:val="en-GB"/>
        </w:rPr>
        <w:t xml:space="preserve"> </w:t>
      </w:r>
      <w:r w:rsidR="0056295F" w:rsidRPr="00622E00">
        <w:rPr>
          <w:lang w:val="en-GB"/>
        </w:rPr>
        <w:t xml:space="preserve">length </w:t>
      </w:r>
      <w:r w:rsidR="004875CE" w:rsidRPr="00622E00">
        <w:rPr>
          <w:lang w:val="en-GB"/>
        </w:rPr>
        <w:t>(</w:t>
      </w:r>
      <m:oMath>
        <m:r>
          <w:rPr>
            <w:rFonts w:ascii="Cambria Math" w:hAnsi="Cambria Math"/>
            <w:lang w:val="en-GB"/>
          </w:rPr>
          <m:t>m</m:t>
        </m:r>
      </m:oMath>
      <w:r w:rsidR="004875CE" w:rsidRPr="00622E00">
        <w:rPr>
          <w:lang w:val="en-GB"/>
        </w:rPr>
        <w:t>)</w:t>
      </w:r>
      <w:r w:rsidR="0056295F" w:rsidRPr="00622E00">
        <w:rPr>
          <w:lang w:val="en-GB"/>
        </w:rPr>
        <w:t xml:space="preserve"> and context</w:t>
      </w:r>
      <w:r w:rsidR="004875CE" w:rsidRPr="00622E00">
        <w:rPr>
          <w:lang w:val="en-GB"/>
        </w:rPr>
        <w:t xml:space="preserve"> length</w:t>
      </w:r>
      <w:r w:rsidR="0056295F" w:rsidRPr="00622E00">
        <w:rPr>
          <w:lang w:val="en-GB"/>
        </w:rPr>
        <w:t xml:space="preserve"> </w:t>
      </w:r>
      <w:r w:rsidR="004875CE" w:rsidRPr="00622E0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622E00">
        <w:rPr>
          <w:lang w:val="en-GB"/>
        </w:rPr>
        <w:t>)</w:t>
      </w:r>
      <w:r w:rsidR="0056295F" w:rsidRPr="00622E00">
        <w:rPr>
          <w:lang w:val="en-GB"/>
        </w:rPr>
        <w:t xml:space="preserve"> that usually are</w:t>
      </w:r>
      <w:r w:rsidR="00E1174F" w:rsidRPr="00622E00">
        <w:rPr>
          <w:lang w:val="en-GB"/>
        </w:rPr>
        <w:t xml:space="preserve"> set a priori</w:t>
      </w:r>
      <w:r w:rsidR="0099146B" w:rsidRPr="00622E00">
        <w:rPr>
          <w:lang w:val="en-GB"/>
        </w:rPr>
        <w:t xml:space="preserve"> based on domain knowledge</w:t>
      </w:r>
      <w:r w:rsidR="004875CE" w:rsidRPr="00622E00">
        <w:rPr>
          <w:lang w:val="en-GB"/>
        </w:rPr>
        <w:t>.</w:t>
      </w:r>
      <w:r w:rsidR="00D7011B" w:rsidRPr="00622E00">
        <w:rPr>
          <w:lang w:val="en-GB"/>
        </w:rPr>
        <w:t xml:space="preserve"> </w:t>
      </w:r>
      <w:r w:rsidR="005F6FC9" w:rsidRPr="00622E00">
        <w:rPr>
          <w:lang w:val="en-GB"/>
        </w:rPr>
        <w:t xml:space="preserve">The regression tree is constructed using the electrical load as numeric target attribute and the hour of the day as explanatory attribute. This permits to identify, through a cost complexity process, </w:t>
      </w:r>
      <w:r w:rsidR="001A76C4" w:rsidRPr="00622E00">
        <w:rPr>
          <w:lang w:val="en-GB"/>
        </w:rPr>
        <w:t xml:space="preserve">a set of </w:t>
      </w:r>
      <m:oMath>
        <m:r>
          <w:rPr>
            <w:rFonts w:ascii="Cambria Math" w:hAnsi="Cambria Math"/>
            <w:lang w:val="en-GB"/>
          </w:rPr>
          <m:t>n</m:t>
        </m:r>
      </m:oMath>
      <w:r w:rsidR="004875CE" w:rsidRPr="00622E00">
        <w:rPr>
          <w:lang w:val="en-GB"/>
        </w:rPr>
        <w:t xml:space="preserve"> </w:t>
      </w:r>
      <w:r w:rsidR="001A76C4" w:rsidRPr="00622E00">
        <w:rPr>
          <w:lang w:val="en-GB"/>
        </w:rPr>
        <w:t>non-overlapping time</w:t>
      </w:r>
      <w:r w:rsidR="005F6FC9" w:rsidRPr="00622E00">
        <w:rPr>
          <w:lang w:val="en-GB"/>
        </w:rPr>
        <w:t xml:space="preserve"> windows</w:t>
      </w:r>
      <w:r w:rsidR="001A76C4" w:rsidRPr="00622E0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w,1</m:t>
            </m:r>
          </m:sub>
        </m:sSub>
        <m:r>
          <w:rPr>
            <w:rFonts w:ascii="Cambria Math" w:hAnsi="Cambria Math"/>
            <w:lang w:val="en-GB"/>
          </w:rPr>
          <m:t xml:space="preserve">, …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w,n</m:t>
            </m:r>
          </m:sub>
        </m:sSub>
        <m:r>
          <w:rPr>
            <w:rFonts w:ascii="Cambria Math" w:hAnsi="Cambria Math"/>
            <w:lang w:val="en-GB"/>
          </w:rPr>
          <m:t>}</m:t>
        </m:r>
      </m:oMath>
      <w:r w:rsidR="00E71CE0" w:rsidRPr="00622E00">
        <w:rPr>
          <w:lang w:val="en-GB"/>
        </w:rPr>
        <w:t xml:space="preserve"> </w:t>
      </w:r>
      <w:r w:rsidR="003B630C" w:rsidRPr="00622E00">
        <w:rPr>
          <w:lang w:val="en-GB"/>
        </w:rPr>
        <w:t>a</w:t>
      </w:r>
      <w:r w:rsidR="004875CE" w:rsidRPr="00622E00">
        <w:rPr>
          <w:lang w:val="en-GB"/>
        </w:rPr>
        <w:t>nd</w:t>
      </w:r>
      <w:r w:rsidR="00E71CE0" w:rsidRPr="00622E00">
        <w:rPr>
          <w:lang w:val="en-GB"/>
        </w:rPr>
        <w:t xml:space="preserve"> </w:t>
      </w:r>
      <w:r w:rsidR="004875CE" w:rsidRPr="00622E00">
        <w:rPr>
          <w:lang w:val="en-GB"/>
        </w:rPr>
        <w:t xml:space="preserve">consequently </w:t>
      </w:r>
      <m:oMath>
        <m:r>
          <w:rPr>
            <w:rFonts w:ascii="Cambria Math" w:hAnsi="Cambria Math"/>
            <w:lang w:val="en-GB"/>
          </w:rPr>
          <m:t>n</m:t>
        </m:r>
      </m:oMath>
      <w:r w:rsidR="005F6FC9" w:rsidRPr="00622E00">
        <w:rPr>
          <w:lang w:val="en-GB"/>
        </w:rPr>
        <w:t xml:space="preserve"> contexts and </w:t>
      </w:r>
      <m:oMath>
        <m:r>
          <w:rPr>
            <w:rFonts w:ascii="Cambria Math" w:hAnsi="Cambria Math"/>
            <w:lang w:val="en-GB"/>
          </w:rPr>
          <m:t>n</m:t>
        </m:r>
      </m:oMath>
      <w:r w:rsidR="005F6FC9" w:rsidRPr="00622E00">
        <w:rPr>
          <w:lang w:val="en-GB"/>
        </w:rPr>
        <w:t xml:space="preserve"> subsequence length.</w:t>
      </w:r>
      <w:r w:rsidR="00BF366D">
        <w:rPr>
          <w:lang w:val="en-GB"/>
        </w:rPr>
        <w:t xml:space="preserve"> </w:t>
      </w:r>
      <w:r w:rsidR="00BF366D">
        <w:rPr>
          <w:color w:val="FF0000"/>
          <w:lang w:val="en-GB"/>
        </w:rPr>
        <w:t xml:space="preserve">Thus, </w:t>
      </w:r>
      <w:r w:rsidR="00037275" w:rsidRPr="00622E00">
        <w:rPr>
          <w:color w:val="FF0000"/>
          <w:lang w:val="en-GB"/>
        </w:rPr>
        <w:t xml:space="preserve">the subsequence length </w:t>
      </w:r>
      <w:r w:rsidR="00BF366D">
        <w:rPr>
          <w:color w:val="FF0000"/>
          <w:lang w:val="en-GB"/>
        </w:rPr>
        <w:t xml:space="preserve">for the context </w:t>
      </w:r>
      <m:oMath>
        <m:r>
          <w:rPr>
            <w:rFonts w:ascii="Cambria Math" w:hAnsi="Cambria Math"/>
            <w:color w:val="FF0000"/>
            <w:lang w:val="en-GB"/>
          </w:rPr>
          <m:t>i</m:t>
        </m:r>
      </m:oMath>
      <w:r w:rsidR="00BF366D">
        <w:rPr>
          <w:color w:val="FF0000"/>
          <w:lang w:val="en-GB"/>
        </w:rPr>
        <w:t xml:space="preserve"> </w:t>
      </w:r>
      <w:r w:rsidR="00037275" w:rsidRPr="00622E00">
        <w:rPr>
          <w:color w:val="FF0000"/>
          <w:lang w:val="en-GB"/>
        </w:rPr>
        <w:t>is</w:t>
      </w:r>
      <w:r w:rsidR="004875CE" w:rsidRPr="00622E00">
        <w:rPr>
          <w:color w:val="FF0000"/>
          <w:lang w:val="en-GB"/>
        </w:rPr>
        <w:t xml:space="preserve"> </w:t>
      </w:r>
      <w:r w:rsidR="00037275" w:rsidRPr="00622E00">
        <w:rPr>
          <w:color w:val="FF0000"/>
          <w:lang w:val="en-GB"/>
        </w:rPr>
        <w:t xml:space="preserve">set equal to </w:t>
      </w:r>
      <w:r w:rsidR="00BF366D">
        <w:rPr>
          <w:color w:val="FF0000"/>
          <w:lang w:val="en-GB"/>
        </w:rPr>
        <w:t xml:space="preserve">the relative </w:t>
      </w:r>
      <w:r w:rsidR="00037275" w:rsidRPr="00622E00">
        <w:rPr>
          <w:color w:val="FF0000"/>
          <w:lang w:val="en-GB"/>
        </w:rPr>
        <w:t>time window length (</w:t>
      </w:r>
      <m:oMath>
        <m:sSub>
          <m:sSubPr>
            <m:ctrlPr>
              <w:rPr>
                <w:rFonts w:ascii="Cambria Math" w:hAnsi="Cambria Math"/>
                <w:i/>
                <w:color w:val="FF0000"/>
                <w:lang w:val="en-GB"/>
              </w:rPr>
            </m:ctrlPr>
          </m:sSubPr>
          <m:e>
            <m:r>
              <w:rPr>
                <w:rFonts w:ascii="Cambria Math" w:hAnsi="Cambria Math"/>
                <w:color w:val="FF0000"/>
                <w:lang w:val="en-GB"/>
              </w:rPr>
              <m:t>m</m:t>
            </m:r>
          </m:e>
          <m:sub>
            <m:r>
              <w:rPr>
                <w:rFonts w:ascii="Cambria Math" w:hAnsi="Cambria Math"/>
                <w:color w:val="FF0000"/>
                <w:lang w:val="en-GB"/>
              </w:rPr>
              <m:t>i</m:t>
            </m:r>
          </m:sub>
        </m:sSub>
        <m:r>
          <w:rPr>
            <w:rFonts w:ascii="Cambria Math" w:hAnsi="Cambria Math"/>
            <w:color w:val="FF0000"/>
            <w:lang w:val="en-GB"/>
          </w:rPr>
          <m:t xml:space="preserve"> = </m:t>
        </m:r>
        <m:sSub>
          <m:sSubPr>
            <m:ctrlPr>
              <w:rPr>
                <w:rFonts w:ascii="Cambria Math" w:hAnsi="Cambria Math"/>
                <w:i/>
                <w:color w:val="FF0000"/>
                <w:lang w:val="en-GB"/>
              </w:rPr>
            </m:ctrlPr>
          </m:sSubPr>
          <m:e>
            <m:r>
              <w:rPr>
                <w:rFonts w:ascii="Cambria Math" w:hAnsi="Cambria Math"/>
                <w:color w:val="FF0000"/>
                <w:lang w:val="en-GB"/>
              </w:rPr>
              <m:t>t</m:t>
            </m:r>
          </m:e>
          <m:sub>
            <m:r>
              <w:rPr>
                <w:rFonts w:ascii="Cambria Math" w:hAnsi="Cambria Math"/>
                <w:color w:val="FF0000"/>
                <w:lang w:val="en-GB"/>
              </w:rPr>
              <m:t>w,i</m:t>
            </m:r>
          </m:sub>
        </m:sSub>
      </m:oMath>
      <w:r w:rsidR="00037275" w:rsidRPr="00622E00">
        <w:rPr>
          <w:color w:val="FF0000"/>
          <w:lang w:val="en-GB"/>
        </w:rPr>
        <w:t>).</w:t>
      </w:r>
      <w:r w:rsidR="003B630C" w:rsidRPr="00622E00">
        <w:rPr>
          <w:color w:val="FF0000"/>
          <w:lang w:val="en-GB"/>
        </w:rPr>
        <w:t xml:space="preserve"> Moreover, </w:t>
      </w:r>
      <w:r w:rsidR="00BF366D">
        <w:rPr>
          <w:color w:val="FF0000"/>
          <w:lang w:val="en-GB"/>
        </w:rPr>
        <w:t xml:space="preserve">since </w:t>
      </w:r>
      <w:r w:rsidR="003B630C" w:rsidRPr="00622E00">
        <w:rPr>
          <w:color w:val="FF0000"/>
          <w:lang w:val="en-GB"/>
        </w:rPr>
        <w:t xml:space="preserve">the CMP provides the flexibility to investigate </w:t>
      </w:r>
      <w:r w:rsidR="004875CE" w:rsidRPr="00622E00">
        <w:rPr>
          <w:color w:val="FF0000"/>
          <w:lang w:val="en-GB"/>
        </w:rPr>
        <w:t xml:space="preserve">similarity of shifted subsequences, </w:t>
      </w:r>
      <w:r w:rsidR="005F6FC9" w:rsidRPr="00622E00">
        <w:rPr>
          <w:color w:val="FF0000"/>
          <w:lang w:val="en-GB"/>
        </w:rPr>
        <w:t xml:space="preserve">context is defined </w:t>
      </w:r>
      <w:r w:rsidR="001A76C4" w:rsidRPr="00622E00">
        <w:rPr>
          <w:color w:val="FF0000"/>
          <w:lang w:val="en-GB"/>
        </w:rPr>
        <w:t>as the half of the smallest time window length</w:t>
      </w:r>
      <w:r w:rsidR="004875CE" w:rsidRPr="00622E00">
        <w:rPr>
          <w:color w:val="FF0000"/>
          <w:lang w:val="en-GB"/>
        </w:rPr>
        <w:t xml:space="preserve"> (</w:t>
      </w:r>
      <m:oMath>
        <m:sSub>
          <m:sSubPr>
            <m:ctrlPr>
              <w:rPr>
                <w:rFonts w:ascii="Cambria Math" w:hAnsi="Cambria Math"/>
                <w:i/>
                <w:color w:val="FF0000"/>
                <w:lang w:val="en-GB"/>
              </w:rPr>
            </m:ctrlPr>
          </m:sSubPr>
          <m:e>
            <m:r>
              <w:rPr>
                <w:rFonts w:ascii="Cambria Math" w:hAnsi="Cambria Math"/>
                <w:color w:val="FF0000"/>
                <w:lang w:val="en-GB"/>
              </w:rPr>
              <m:t>m</m:t>
            </m:r>
          </m:e>
          <m:sub>
            <m:r>
              <w:rPr>
                <w:rFonts w:ascii="Cambria Math" w:hAnsi="Cambria Math"/>
                <w:color w:val="FF0000"/>
                <w:lang w:val="en-GB"/>
              </w:rPr>
              <m:t>c</m:t>
            </m:r>
          </m:sub>
        </m:sSub>
        <m:r>
          <w:rPr>
            <w:rFonts w:ascii="Cambria Math" w:hAnsi="Cambria Math"/>
            <w:color w:val="FF0000"/>
            <w:lang w:val="en-GB"/>
          </w:rPr>
          <m:t> = </m:t>
        </m:r>
        <m:func>
          <m:funcPr>
            <m:ctrlPr>
              <w:rPr>
                <w:rFonts w:ascii="Cambria Math" w:hAnsi="Cambria Math"/>
                <w:color w:val="FF0000"/>
                <w:lang w:val="en-GB"/>
              </w:rPr>
            </m:ctrlPr>
          </m:funcPr>
          <m:fName>
            <m:r>
              <m:rPr>
                <m:sty m:val="p"/>
              </m:rPr>
              <w:rPr>
                <w:rFonts w:ascii="Cambria Math" w:hAnsi="Cambria Math"/>
                <w:color w:val="FF0000"/>
                <w:lang w:val="en-GB"/>
              </w:rPr>
              <m:t>min</m:t>
            </m:r>
          </m:fName>
          <m:e>
            <m:d>
              <m:dPr>
                <m:ctrlPr>
                  <w:rPr>
                    <w:rFonts w:ascii="Cambria Math" w:hAnsi="Cambria Math"/>
                    <w:i/>
                    <w:color w:val="FF0000"/>
                    <w:lang w:val="en-GB"/>
                  </w:rPr>
                </m:ctrlPr>
              </m:dPr>
              <m:e>
                <m:sSub>
                  <m:sSubPr>
                    <m:ctrlPr>
                      <w:rPr>
                        <w:rFonts w:ascii="Cambria Math" w:hAnsi="Cambria Math"/>
                        <w:i/>
                        <w:color w:val="FF0000"/>
                        <w:lang w:val="en-GB"/>
                      </w:rPr>
                    </m:ctrlPr>
                  </m:sSubPr>
                  <m:e>
                    <m:r>
                      <w:rPr>
                        <w:rFonts w:ascii="Cambria Math" w:hAnsi="Cambria Math"/>
                        <w:color w:val="FF0000"/>
                        <w:lang w:val="en-GB"/>
                      </w:rPr>
                      <m:t>t</m:t>
                    </m:r>
                  </m:e>
                  <m:sub>
                    <m:r>
                      <w:rPr>
                        <w:rFonts w:ascii="Cambria Math" w:hAnsi="Cambria Math"/>
                        <w:color w:val="FF0000"/>
                        <w:lang w:val="en-GB"/>
                      </w:rPr>
                      <m:t>w,i</m:t>
                    </m:r>
                  </m:sub>
                </m:sSub>
              </m:e>
            </m:d>
          </m:e>
        </m:func>
        <m:r>
          <w:rPr>
            <w:rFonts w:ascii="Cambria Math" w:hAnsi="Cambria Math"/>
            <w:color w:val="FF0000"/>
            <w:lang w:val="en-GB"/>
          </w:rPr>
          <m:t>/2</m:t>
        </m:r>
      </m:oMath>
      <w:r w:rsidR="004875CE" w:rsidRPr="00622E00">
        <w:rPr>
          <w:color w:val="FF0000"/>
          <w:lang w:val="en-GB"/>
        </w:rPr>
        <w:t>)</w:t>
      </w:r>
      <w:r w:rsidR="001A76C4" w:rsidRPr="00622E00">
        <w:rPr>
          <w:color w:val="FF0000"/>
          <w:lang w:val="en-GB"/>
        </w:rPr>
        <w:t xml:space="preserve">. </w:t>
      </w:r>
      <w:r w:rsidR="00037275" w:rsidRPr="00622E00">
        <w:rPr>
          <w:color w:val="FF0000"/>
          <w:lang w:val="en-GB"/>
        </w:rPr>
        <w:t>I</w:t>
      </w:r>
      <w:r w:rsidR="001A76C4" w:rsidRPr="00622E00">
        <w:rPr>
          <w:color w:val="FF0000"/>
          <w:lang w:val="en-GB"/>
        </w:rPr>
        <w:t xml:space="preserve">f the smallest time window is two hours long </w:t>
      </w:r>
      <m:oMath>
        <m:sSub>
          <m:sSubPr>
            <m:ctrlPr>
              <w:rPr>
                <w:rFonts w:ascii="Cambria Math" w:hAnsi="Cambria Math"/>
                <w:i/>
                <w:color w:val="FF0000"/>
                <w:lang w:val="en-GB"/>
              </w:rPr>
            </m:ctrlPr>
          </m:sSubPr>
          <m:e>
            <m:r>
              <w:rPr>
                <w:rFonts w:ascii="Cambria Math" w:hAnsi="Cambria Math"/>
                <w:color w:val="FF0000"/>
                <w:lang w:val="en-GB"/>
              </w:rPr>
              <m:t>t</m:t>
            </m:r>
          </m:e>
          <m:sub>
            <m:r>
              <w:rPr>
                <w:rFonts w:ascii="Cambria Math" w:hAnsi="Cambria Math"/>
                <w:color w:val="FF0000"/>
                <w:lang w:val="en-GB"/>
              </w:rPr>
              <m:t>w</m:t>
            </m:r>
          </m:sub>
        </m:sSub>
        <m:r>
          <w:rPr>
            <w:rFonts w:ascii="Cambria Math" w:hAnsi="Cambria Math"/>
            <w:color w:val="FF0000"/>
            <w:lang w:val="en-GB"/>
          </w:rPr>
          <m:t>=2</m:t>
        </m:r>
        <m:r>
          <w:rPr>
            <w:rFonts w:ascii="Cambria Math" w:hAnsi="Cambria Math"/>
            <w:color w:val="FF0000"/>
            <w:lang w:val="en-GB"/>
          </w:rPr>
          <m:t>h</m:t>
        </m:r>
      </m:oMath>
      <w:r w:rsidR="00037275" w:rsidRPr="00622E00">
        <w:rPr>
          <w:color w:val="FF0000"/>
          <w:lang w:val="en-GB"/>
        </w:rPr>
        <w:t xml:space="preserve"> </w:t>
      </w:r>
      <w:r w:rsidR="001A76C4" w:rsidRPr="00622E00">
        <w:rPr>
          <w:color w:val="FF0000"/>
          <w:lang w:val="en-GB"/>
        </w:rPr>
        <w:t>from 6:00 to 8:00 the context is defined as one hour lon</w:t>
      </w:r>
      <w:r w:rsidR="00037275" w:rsidRPr="00622E00">
        <w:rPr>
          <w:color w:val="FF0000"/>
          <w:lang w:val="en-GB"/>
        </w:rPr>
        <w:t xml:space="preserve">g </w:t>
      </w:r>
      <m:oMath>
        <m:sSub>
          <m:sSubPr>
            <m:ctrlPr>
              <w:rPr>
                <w:rFonts w:ascii="Cambria Math" w:hAnsi="Cambria Math"/>
                <w:i/>
                <w:color w:val="FF0000"/>
                <w:lang w:val="en-GB"/>
              </w:rPr>
            </m:ctrlPr>
          </m:sSubPr>
          <m:e>
            <m:r>
              <w:rPr>
                <w:rFonts w:ascii="Cambria Math" w:hAnsi="Cambria Math"/>
                <w:color w:val="FF0000"/>
                <w:lang w:val="en-GB"/>
              </w:rPr>
              <m:t>m</m:t>
            </m:r>
          </m:e>
          <m:sub>
            <m:r>
              <w:rPr>
                <w:rFonts w:ascii="Cambria Math" w:hAnsi="Cambria Math"/>
                <w:color w:val="FF0000"/>
                <w:lang w:val="en-GB"/>
              </w:rPr>
              <m:t>c</m:t>
            </m:r>
          </m:sub>
        </m:sSub>
        <m:r>
          <w:rPr>
            <w:rFonts w:ascii="Cambria Math" w:hAnsi="Cambria Math"/>
            <w:color w:val="FF0000"/>
            <w:lang w:val="en-GB"/>
          </w:rPr>
          <m:t xml:space="preserve"> = 1</m:t>
        </m:r>
        <m:r>
          <m:rPr>
            <m:sty m:val="p"/>
          </m:rPr>
          <w:rPr>
            <w:rFonts w:ascii="Cambria Math" w:hAnsi="Cambria Math"/>
            <w:color w:val="FF0000"/>
            <w:lang w:val="en-GB"/>
          </w:rPr>
          <m:t>h</m:t>
        </m:r>
      </m:oMath>
      <w:r w:rsidR="001A76C4" w:rsidRPr="00622E00">
        <w:rPr>
          <w:color w:val="FF0000"/>
          <w:lang w:val="en-GB"/>
        </w:rPr>
        <w:t xml:space="preserve"> from 5:00 to 6:00.</w:t>
      </w:r>
    </w:p>
    <w:p w14:paraId="69E0B679" w14:textId="778B054B" w:rsidR="000F3512" w:rsidRPr="00622E00" w:rsidRDefault="008D7258" w:rsidP="00A659D2">
      <w:pPr>
        <w:pStyle w:val="Els-body-text-large"/>
        <w:rPr>
          <w:lang w:val="en-GB"/>
        </w:rPr>
      </w:pPr>
      <w:r w:rsidRPr="008D7258">
        <w:rPr>
          <w:b/>
          <w:bCs/>
          <w:lang w:val="en-GB"/>
        </w:rPr>
        <w:t>CMP calculation.</w:t>
      </w:r>
      <w:r>
        <w:rPr>
          <w:lang w:val="en-GB"/>
        </w:rPr>
        <w:t xml:space="preserve"> </w:t>
      </w:r>
      <w:r w:rsidR="00BF366D">
        <w:rPr>
          <w:lang w:val="en-GB"/>
        </w:rPr>
        <w:t xml:space="preserve">Once contexts and subsequence length are defined the </w:t>
      </w:r>
      <w:r w:rsidR="00622E00" w:rsidRPr="00CF6324">
        <w:rPr>
          <w:lang w:val="en-GB"/>
        </w:rPr>
        <w:t>CMP is calculated for each context</w:t>
      </w:r>
      <w:r w:rsidR="000F3512">
        <w:rPr>
          <w:lang w:val="en-GB"/>
        </w:rPr>
        <w:t xml:space="preserve"> under not normalized Euclidean distance. G</w:t>
      </w:r>
      <w:r w:rsidR="00622E00" w:rsidRPr="00CF6324">
        <w:rPr>
          <w:lang w:val="en-GB"/>
        </w:rPr>
        <w:t>iven that</w:t>
      </w:r>
      <w:r w:rsidR="000F3512">
        <w:rPr>
          <w:lang w:val="en-GB"/>
        </w:rPr>
        <w:t xml:space="preserve"> by previous definition</w:t>
      </w:r>
      <w:r w:rsidR="00622E00" w:rsidRPr="00CF6324">
        <w:rPr>
          <w:lang w:val="en-GB"/>
        </w:rPr>
        <w:t xml:space="preserve"> each day have </w:t>
      </w:r>
      <m:oMath>
        <m:r>
          <w:rPr>
            <w:rFonts w:ascii="Cambria Math" w:hAnsi="Cambria Math"/>
            <w:lang w:val="en-GB"/>
          </w:rPr>
          <m:t>n</m:t>
        </m:r>
      </m:oMath>
      <w:r w:rsidR="00622E00" w:rsidRPr="00CF6324">
        <w:rPr>
          <w:lang w:val="en-GB"/>
        </w:rPr>
        <w:t xml:space="preserve"> not overlapping contexts the resulting CMP contains one row/column for each day. </w:t>
      </w:r>
    </w:p>
    <w:p w14:paraId="475FC2BC" w14:textId="77777777" w:rsidR="00236372" w:rsidRDefault="00DA3485" w:rsidP="00236372">
      <w:pPr>
        <w:pStyle w:val="Els-body-text-large"/>
        <w:rPr>
          <w:lang w:val="en-GB"/>
        </w:rPr>
      </w:pPr>
      <w:commentRangeStart w:id="22"/>
      <w:r w:rsidRPr="008D7258">
        <w:rPr>
          <w:b/>
          <w:bCs/>
        </w:rPr>
        <w:t>Group definition</w:t>
      </w:r>
      <w:commentRangeEnd w:id="22"/>
      <w:r w:rsidRPr="008D7258">
        <w:rPr>
          <w:rStyle w:val="Rimandocommento"/>
          <w:b/>
          <w:bCs/>
          <w:lang w:val="en-GB"/>
        </w:rPr>
        <w:commentReference w:id="22"/>
      </w:r>
      <w:r w:rsidRPr="008D7258">
        <w:rPr>
          <w:b/>
          <w:bCs/>
        </w:rPr>
        <w:t>.</w:t>
      </w:r>
      <w:r w:rsidRPr="00CF6324">
        <w:t xml:space="preserve"> </w:t>
      </w:r>
      <w:r w:rsidR="00A659D2">
        <w:rPr>
          <w:lang w:val="en-GB"/>
        </w:rPr>
        <w:t xml:space="preserve">To better identify anomalous patterns the CMP is further subset into smaller CMPs called groups. </w:t>
      </w:r>
      <w:r w:rsidR="00A659D2" w:rsidRPr="00CF6324">
        <w:rPr>
          <w:lang w:val="en-GB"/>
        </w:rPr>
        <w:t xml:space="preserve">Given that each row corresponds to a day </w:t>
      </w:r>
      <w:r w:rsidR="00A659D2">
        <w:rPr>
          <w:lang w:val="en-GB"/>
        </w:rPr>
        <w:t xml:space="preserve">a group definition based on daily load profiles has been performed. A supervised expert approach was first applied to group flat daily profiles and half working days. Then </w:t>
      </w:r>
      <w:r w:rsidRPr="00622E00">
        <w:rPr>
          <w:lang w:val="en-GB"/>
        </w:rPr>
        <w:t>hierarchical clustering with Euclidean distance</w:t>
      </w:r>
      <w:r w:rsidR="00A659D2">
        <w:rPr>
          <w:lang w:val="en-GB"/>
        </w:rPr>
        <w:t xml:space="preserve"> was performed on the remaining profiles</w:t>
      </w:r>
      <w:r w:rsidRPr="00622E00">
        <w:rPr>
          <w:lang w:val="en-GB"/>
        </w:rPr>
        <w:t>. Clustering is the process of creating groups (i.e., clusters) based on similarity within some attributes. Clustering algorithms can be categorized into partitional or hierarchical. In the first case, the observations are divided into non-overlapping subsets called clusters. The hierarchical clustering generates non-overlapping clusters, and each cluster can be further divided into subclusters and so on, creating a tree structure.</w:t>
      </w:r>
      <w:commentRangeStart w:id="23"/>
      <w:commentRangeEnd w:id="23"/>
      <w:r w:rsidRPr="00CF6324">
        <w:rPr>
          <w:rStyle w:val="Rimandocommento"/>
          <w:lang w:val="en-GB"/>
        </w:rPr>
        <w:commentReference w:id="23"/>
      </w:r>
      <w:r w:rsidR="00A659D2">
        <w:rPr>
          <w:lang w:val="en-GB"/>
        </w:rPr>
        <w:t xml:space="preserve"> </w:t>
      </w:r>
      <w:r w:rsidRPr="00CF6324">
        <w:rPr>
          <w:lang w:val="en-GB"/>
        </w:rPr>
        <w:t>The resulting clusters are considered representative of different operational patterns</w:t>
      </w:r>
      <w:r w:rsidR="00236372">
        <w:rPr>
          <w:lang w:val="en-GB"/>
        </w:rPr>
        <w:t>.</w:t>
      </w:r>
    </w:p>
    <w:p w14:paraId="6D7B38DA" w14:textId="79DC366D" w:rsidR="00236372" w:rsidRDefault="0064085C" w:rsidP="00236372">
      <w:pPr>
        <w:pStyle w:val="Els-2ndorder-head"/>
      </w:pPr>
      <w:r w:rsidRPr="00236372">
        <w:t>Anomaly detection</w:t>
      </w:r>
    </w:p>
    <w:p w14:paraId="1845F0BA" w14:textId="6D6C440B" w:rsidR="00140E41" w:rsidRPr="00236372" w:rsidRDefault="00E1174F" w:rsidP="00236372">
      <w:pPr>
        <w:pStyle w:val="Els-body-text-large"/>
        <w:rPr>
          <w:b/>
          <w:bCs/>
        </w:rPr>
      </w:pPr>
      <w:r w:rsidRPr="00CF6324">
        <w:rPr>
          <w:lang w:val="en-GB"/>
        </w:rPr>
        <w:t>The anomaly detection is performed</w:t>
      </w:r>
      <w:r w:rsidR="00700E30" w:rsidRPr="00CF6324">
        <w:rPr>
          <w:lang w:val="en-GB"/>
        </w:rPr>
        <w:t xml:space="preserve"> for a CMP of a given group of </w:t>
      </w:r>
      <w:r w:rsidR="007118FB" w:rsidRPr="00CF6324">
        <w:rPr>
          <w:lang w:val="en-GB"/>
        </w:rPr>
        <w:t>as</w:t>
      </w:r>
      <w:r w:rsidR="00700E30" w:rsidRPr="00CF6324">
        <w:rPr>
          <w:lang w:val="en-GB"/>
        </w:rPr>
        <w:t xml:space="preserve"> given context</w:t>
      </w:r>
      <w:r w:rsidR="00D7011B" w:rsidRPr="00CF6324">
        <w:rPr>
          <w:lang w:val="en-GB"/>
        </w:rPr>
        <w:t xml:space="preserve">, by applying </w:t>
      </w:r>
      <m:oMath>
        <m:r>
          <w:rPr>
            <w:rFonts w:ascii="Cambria Math" w:hAnsi="Cambria Math"/>
            <w:lang w:val="en-GB"/>
          </w:rPr>
          <m:t>n</m:t>
        </m:r>
      </m:oMath>
      <w:r w:rsidR="00A01B95" w:rsidRPr="00CF6324">
        <w:rPr>
          <w:lang w:val="en-GB"/>
        </w:rPr>
        <w:t xml:space="preserve"> </w:t>
      </w:r>
      <w:r w:rsidR="00700E30" w:rsidRPr="00CF6324">
        <w:rPr>
          <w:lang w:val="en-GB"/>
        </w:rPr>
        <w:t xml:space="preserve">methods to identify </w:t>
      </w:r>
      <w:r w:rsidR="00A01B95" w:rsidRPr="00CF6324">
        <w:rPr>
          <w:lang w:val="en-GB"/>
        </w:rPr>
        <w:t>anomalies</w:t>
      </w:r>
      <w:r w:rsidR="00700E30" w:rsidRPr="00CF6324">
        <w:rPr>
          <w:lang w:val="en-GB"/>
        </w:rPr>
        <w:t xml:space="preserve"> and the </w:t>
      </w:r>
      <w:r w:rsidR="00D7011B" w:rsidRPr="00CF6324">
        <w:rPr>
          <w:lang w:val="en-GB"/>
        </w:rPr>
        <w:t>defining the presence and severity of an anomalous through</w:t>
      </w:r>
      <w:r w:rsidR="00700E30" w:rsidRPr="00CF6324">
        <w:rPr>
          <w:lang w:val="en-GB"/>
        </w:rPr>
        <w:t xml:space="preserve"> majority voting. </w:t>
      </w:r>
      <w:r w:rsidR="00D7011B" w:rsidRPr="00CF6324">
        <w:rPr>
          <w:lang w:val="en-GB"/>
        </w:rPr>
        <w:t>Each</w:t>
      </w:r>
      <w:r w:rsidR="00700E30" w:rsidRPr="00CF6324">
        <w:rPr>
          <w:lang w:val="en-GB"/>
        </w:rPr>
        <w:t xml:space="preserve"> method</w:t>
      </w:r>
      <w:r w:rsidR="00D7011B" w:rsidRPr="00CF6324">
        <w:rPr>
          <w:lang w:val="en-GB"/>
        </w:rPr>
        <w:t xml:space="preserve"> is</w:t>
      </w:r>
      <w:r w:rsidR="00700E30" w:rsidRPr="00CF6324">
        <w:rPr>
          <w:lang w:val="en-GB"/>
        </w:rPr>
        <w:t xml:space="preserve"> applied </w:t>
      </w:r>
      <w:r w:rsidR="006301DE" w:rsidRPr="00CF6324">
        <w:rPr>
          <w:lang w:val="en-GB"/>
        </w:rPr>
        <w:t>for each row/column of the CMP by defining whether a distance</w:t>
      </w:r>
      <w:r w:rsidR="00700E30" w:rsidRPr="00CF6324">
        <w:rPr>
          <w:lang w:val="en-GB"/>
        </w:rPr>
        <w:t xml:space="preserve"> is anomalous or not in </w:t>
      </w:r>
      <w:r w:rsidR="006301DE" w:rsidRPr="00CF6324">
        <w:rPr>
          <w:lang w:val="en-GB"/>
        </w:rPr>
        <w:t xml:space="preserve">a Boolean form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r>
          <w:rPr>
            <w:rFonts w:ascii="Cambria Math" w:hAnsi="Cambria Math"/>
            <w:lang w:val="en-GB"/>
          </w:rPr>
          <m:t>={0,1}</m:t>
        </m:r>
      </m:oMath>
      <w:r w:rsidR="00700E30" w:rsidRPr="00CF6324">
        <w:rPr>
          <w:lang w:val="en-GB"/>
        </w:rPr>
        <w:t>. Then the severity</w:t>
      </w:r>
      <w:r w:rsidR="00A01B95" w:rsidRPr="00CF6324">
        <w:rPr>
          <w:lang w:val="en-GB"/>
        </w:rPr>
        <w:t xml:space="preserve"> </w:t>
      </w:r>
      <m:oMath>
        <m:r>
          <w:rPr>
            <w:rFonts w:ascii="Cambria Math" w:hAnsi="Cambria Math"/>
            <w:lang w:val="en-GB"/>
          </w:rPr>
          <m:t>S</m:t>
        </m:r>
      </m:oMath>
      <w:r w:rsidR="00A01B95" w:rsidRPr="00CF6324">
        <w:rPr>
          <w:lang w:val="en-GB"/>
        </w:rPr>
        <w:t xml:space="preserve"> </w:t>
      </w:r>
      <w:r w:rsidR="00700E30" w:rsidRPr="00CF6324">
        <w:rPr>
          <w:lang w:val="en-GB"/>
        </w:rPr>
        <w:t xml:space="preserve">is </w:t>
      </w:r>
      <w:r w:rsidR="006301DE" w:rsidRPr="00CF6324">
        <w:rPr>
          <w:lang w:val="en-GB"/>
        </w:rPr>
        <w:t xml:space="preserve">then </w:t>
      </w:r>
      <w:r w:rsidR="00700E30" w:rsidRPr="00CF6324">
        <w:rPr>
          <w:lang w:val="en-GB"/>
        </w:rPr>
        <w:t xml:space="preserve">calculated </w:t>
      </w:r>
      <w:r w:rsidR="003B630C" w:rsidRPr="00CF6324">
        <w:rPr>
          <w:lang w:val="en-GB"/>
        </w:rPr>
        <w:t xml:space="preserve">through majority voting, </w:t>
      </w:r>
      <w:r w:rsidR="00700E30" w:rsidRPr="00CF6324">
        <w:rPr>
          <w:lang w:val="en-GB"/>
        </w:rPr>
        <w:t xml:space="preserve">counting by the number of </w:t>
      </w:r>
      <w:r w:rsidR="00A01B95" w:rsidRPr="00CF6324">
        <w:rPr>
          <w:lang w:val="en-GB"/>
        </w:rPr>
        <w:t xml:space="preserve">positive detections </w:t>
      </w:r>
      <m:oMath>
        <m:r>
          <w:rPr>
            <w:rFonts w:ascii="Cambria Math" w:hAnsi="Cambria Math"/>
            <w:lang w:val="en-GB"/>
          </w:rPr>
          <m:t>S=</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e>
        </m:nary>
      </m:oMath>
      <w:r w:rsidR="00A01B95" w:rsidRPr="00CF6324">
        <w:rPr>
          <w:lang w:val="en-GB"/>
        </w:rPr>
        <w:t xml:space="preserve">. </w:t>
      </w:r>
      <w:r w:rsidRPr="00CF6324">
        <w:rPr>
          <w:lang w:val="en-GB"/>
        </w:rPr>
        <w:t>Once detected the anomalies are saved into an anomaly library in which context severity and profile are stored.</w:t>
      </w:r>
      <w:r w:rsidR="00140E41" w:rsidRPr="00CF6324">
        <w:rPr>
          <w:lang w:val="en-GB"/>
        </w:rPr>
        <w:t xml:space="preserve"> In this work four statistical model-based outlier detection methods used for outlier identification in univariate timeseries. All those methods accept as input a timeseries and annotates each point of the timeseries with Boolean value: zero if the observation is an outlier, 1 if it is an outlier.</w:t>
      </w:r>
    </w:p>
    <w:p w14:paraId="4E30C1C6" w14:textId="5F726610" w:rsidR="00140E41" w:rsidRPr="00CF6324" w:rsidRDefault="00140E41" w:rsidP="00140E41">
      <w:pPr>
        <w:pStyle w:val="Els-body-text-large"/>
        <w:rPr>
          <w:lang w:val="en-GB"/>
        </w:rPr>
      </w:pPr>
      <w:r w:rsidRPr="00CF6324">
        <w:rPr>
          <w:i/>
          <w:iCs/>
          <w:lang w:val="en-GB"/>
        </w:rPr>
        <w:t>Inter quartile</w:t>
      </w:r>
      <w:r w:rsidRPr="00CF6324">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CF6324">
        <w:rPr>
          <w:lang w:val="en-GB"/>
        </w:rPr>
        <w:t xml:space="preserve"> and above</w:t>
      </w:r>
      <w:r w:rsidR="000C6C6C" w:rsidRPr="00CF6324">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CF6324">
        <w:rPr>
          <w:lang w:val="en-GB"/>
        </w:rPr>
        <w:t xml:space="preserve"> where is the interquartile range (</w:t>
      </w:r>
      <m:oMath>
        <m:r>
          <w:rPr>
            <w:rFonts w:ascii="Cambria Math" w:hAnsi="Cambria Math"/>
            <w:lang w:val="en-GB"/>
          </w:rPr>
          <m:t>IQR</m:t>
        </m:r>
      </m:oMath>
      <w:r w:rsidRPr="00CF6324">
        <w:rPr>
          <w:lang w:val="en-GB"/>
        </w:rPr>
        <w:t xml:space="preserve">) is defined as the difference between the third quartile as the </w:t>
      </w:r>
      <w:proofErr w:type="gramStart"/>
      <w:r w:rsidRPr="00CF6324">
        <w:rPr>
          <w:lang w:val="en-GB"/>
        </w:rPr>
        <w:t>firs</w:t>
      </w:r>
      <w:proofErr w:type="gramEnd"/>
      <w:r w:rsidRPr="00CF6324">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CF6324">
        <w:rPr>
          <w:lang w:val="en-GB"/>
        </w:rPr>
        <w:t xml:space="preserve">. </w:t>
      </w:r>
    </w:p>
    <w:p w14:paraId="3F86973B" w14:textId="77777777" w:rsidR="00140E41" w:rsidRPr="00CF6324" w:rsidRDefault="00140E41" w:rsidP="00140E41">
      <w:pPr>
        <w:pStyle w:val="Els-body-text-large"/>
        <w:rPr>
          <w:lang w:val="en-GB"/>
        </w:rPr>
      </w:pPr>
      <w:r w:rsidRPr="00CF6324">
        <w:rPr>
          <w:i/>
          <w:iCs/>
          <w:lang w:val="en-GB"/>
        </w:rPr>
        <w:t>Z-score standardization</w:t>
      </w:r>
      <w:r w:rsidRPr="00CF6324">
        <w:rPr>
          <w:lang w:val="en-GB"/>
        </w:rPr>
        <w:t xml:space="preserve"> is a model-based outlier detection method which defines an outlier based on the gaussian normal distribution </w:t>
      </w:r>
      <m:oMath>
        <m:r>
          <w:rPr>
            <w:rFonts w:ascii="Cambria Math" w:hAnsi="Cambria Math"/>
            <w:lang w:val="en-GB"/>
          </w:rPr>
          <m:t>N(0,1)</m:t>
        </m:r>
      </m:oMath>
      <w:r w:rsidRPr="00CF6324">
        <w:rPr>
          <w:lang w:val="en-GB"/>
        </w:rPr>
        <w:t xml:space="preserve">. This method defines outlier any of the observations outside the interval </w:t>
      </w:r>
      <m:oMath>
        <m:r>
          <w:rPr>
            <w:rFonts w:ascii="Cambria Math" w:hAnsi="Cambria Math"/>
            <w:lang w:val="en-GB"/>
          </w:rPr>
          <m:t>[-c,+c]</m:t>
        </m:r>
      </m:oMath>
      <w:r w:rsidRPr="00CF6324">
        <w:rPr>
          <w:lang w:val="en-GB"/>
        </w:rPr>
        <w:t xml:space="preserve"> where </w:t>
      </w:r>
      <m:oMath>
        <m:r>
          <w:rPr>
            <w:rFonts w:ascii="Cambria Math" w:hAnsi="Cambria Math"/>
            <w:lang w:val="en-GB"/>
          </w:rPr>
          <m:t>c</m:t>
        </m:r>
      </m:oMath>
      <w:r w:rsidRPr="00CF6324">
        <w:rPr>
          <w:lang w:val="en-GB"/>
        </w:rPr>
        <w:t xml:space="preserve"> is a user defined constant in z-score. The normal probability distribution usually defined </w:t>
      </w:r>
      <m:oMath>
        <m:r>
          <w:rPr>
            <w:rFonts w:ascii="Cambria Math" w:hAnsi="Cambria Math"/>
            <w:lang w:val="en-GB"/>
          </w:rPr>
          <m:t>c=2</m:t>
        </m:r>
      </m:oMath>
      <w:r w:rsidRPr="00CF6324">
        <w:rPr>
          <w:lang w:val="en-GB"/>
        </w:rPr>
        <w:t xml:space="preserve"> meaning that the probability to find an observation outlies that range is equal to 2.3%. To apply this method to a not normal distribution z-score standardization is needed.</w:t>
      </w:r>
    </w:p>
    <w:p w14:paraId="29648528" w14:textId="77777777" w:rsidR="00140E41" w:rsidRPr="00CF6324" w:rsidRDefault="00140E41" w:rsidP="00140E41">
      <w:pPr>
        <w:pStyle w:val="Els-body-text-large"/>
        <w:rPr>
          <w:lang w:val="en-GB"/>
        </w:rPr>
      </w:pPr>
      <w:r w:rsidRPr="00CF6324">
        <w:rPr>
          <w:i/>
          <w:iCs/>
          <w:lang w:val="en-GB"/>
        </w:rPr>
        <w:t>Elbow method</w:t>
      </w:r>
      <w:r w:rsidRPr="00CF6324">
        <w:rPr>
          <w:lang w:val="en-GB"/>
        </w:rPr>
        <w:t>: is a graphical method that permits to find the elbow of a curve. By finding the elbow of a univariate vector ordered in descending values it is possible to identify two different regions, the region above the elbow and the one below the elbow, the region above contains the outliers.</w:t>
      </w:r>
    </w:p>
    <w:p w14:paraId="10551764" w14:textId="77777777" w:rsidR="00140E41" w:rsidRPr="00CF6324" w:rsidRDefault="00140E41" w:rsidP="00140E41">
      <w:pPr>
        <w:pStyle w:val="Els-body-text-large"/>
        <w:rPr>
          <w:lang w:val="en-GB"/>
        </w:rPr>
      </w:pPr>
      <w:r w:rsidRPr="00CF6324">
        <w:rPr>
          <w:i/>
          <w:iCs/>
          <w:lang w:val="en-GB"/>
        </w:rPr>
        <w:lastRenderedPageBreak/>
        <w:t>Generalized Extreme Studentized Deviate (GESD):</w:t>
      </w:r>
      <w:r w:rsidRPr="00CF6324">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CF6324">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CF6324">
        <w:rPr>
          <w:lang w:val="en-GB"/>
        </w:rPr>
        <w:t xml:space="preserve">) a presumed number of outliers </w:t>
      </w:r>
      <m:oMath>
        <m:r>
          <w:rPr>
            <w:rFonts w:ascii="Cambria Math" w:hAnsi="Cambria Math"/>
            <w:lang w:val="en-GB"/>
          </w:rPr>
          <m:t>r</m:t>
        </m:r>
      </m:oMath>
      <w:r w:rsidRPr="00CF6324">
        <w:rPr>
          <w:lang w:val="en-GB"/>
        </w:rPr>
        <w:t xml:space="preserve"> and confidence interval </w:t>
      </w:r>
      <m:oMath>
        <m:r>
          <w:rPr>
            <w:rFonts w:ascii="Cambria Math" w:hAnsi="Cambria Math"/>
            <w:lang w:val="en-GB"/>
          </w:rPr>
          <m:t>α</m:t>
        </m:r>
      </m:oMath>
      <w:r w:rsidRPr="00CF6324">
        <w:rPr>
          <w:lang w:val="en-GB"/>
        </w:rPr>
        <w:t xml:space="preserve"> is set, then for a given the following statistical test is performed: </w:t>
      </w:r>
    </w:p>
    <w:p w14:paraId="2B6F1239" w14:textId="77777777" w:rsidR="00140E41" w:rsidRPr="00CF6324" w:rsidRDefault="00BB5200"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CF6324">
        <w:rPr>
          <w:lang w:val="en-GB"/>
        </w:rPr>
        <w:t xml:space="preserve"> There are no outliers in the timeseries</w:t>
      </w:r>
    </w:p>
    <w:p w14:paraId="5F1AE5B4" w14:textId="77777777" w:rsidR="00140E41" w:rsidRPr="00CF6324" w:rsidRDefault="00BB5200"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CF6324">
        <w:rPr>
          <w:lang w:val="en-GB"/>
        </w:rPr>
        <w:t xml:space="preserve"> There are up to </w:t>
      </w:r>
      <m:oMath>
        <m:r>
          <w:rPr>
            <w:rFonts w:ascii="Cambria Math" w:hAnsi="Cambria Math"/>
            <w:lang w:val="en-GB"/>
          </w:rPr>
          <m:t>r</m:t>
        </m:r>
      </m:oMath>
      <w:r w:rsidR="00140E41" w:rsidRPr="00CF6324">
        <w:rPr>
          <w:lang w:val="en-GB"/>
        </w:rPr>
        <w:t xml:space="preserve"> outliers in the timeseries</w:t>
      </w:r>
    </w:p>
    <w:p w14:paraId="25EB11CB" w14:textId="77777777" w:rsidR="00140E41" w:rsidRPr="00CF6324" w:rsidRDefault="00140E41" w:rsidP="00C00D3C">
      <w:pPr>
        <w:pStyle w:val="Els-body-text-large"/>
        <w:rPr>
          <w:lang w:val="en-GB"/>
        </w:rPr>
      </w:pPr>
      <w:r w:rsidRPr="00CF6324">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CF6324">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CF6324">
        <w:rPr>
          <w:lang w:val="en-GB"/>
        </w:rPr>
        <w:t xml:space="preserve"> as follows:</w:t>
      </w:r>
    </w:p>
    <w:p w14:paraId="461665B3" w14:textId="3BBB36F7" w:rsidR="00140E41" w:rsidRPr="00CF6324" w:rsidRDefault="00BB5200"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CF6324" w:rsidRDefault="00140E41" w:rsidP="00C00D3C">
      <w:pPr>
        <w:autoSpaceDE w:val="0"/>
        <w:autoSpaceDN w:val="0"/>
        <w:adjustRightInd w:val="0"/>
        <w:spacing w:line="360" w:lineRule="auto"/>
        <w:jc w:val="both"/>
      </w:pPr>
      <w:r w:rsidRPr="00CF6324">
        <w:t>Where</w:t>
      </w:r>
      <w:r w:rsidRPr="00CF6324">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CF6324">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CF6324">
        <w:t xml:space="preserve"> denote sample mean and sample standard deviation of the timeseries, </w:t>
      </w:r>
      <m:oMath>
        <m:r>
          <w:rPr>
            <w:rFonts w:ascii="Cambria Math" w:hAnsi="Cambria Math"/>
          </w:rPr>
          <m:t>n</m:t>
        </m:r>
      </m:oMath>
      <w:r w:rsidRPr="00CF6324">
        <w:t xml:space="preserve"> is the timeseries length, </w:t>
      </w:r>
      <m:oMath>
        <m:r>
          <w:rPr>
            <w:rFonts w:ascii="Cambria Math" w:hAnsi="Cambria Math"/>
          </w:rPr>
          <m:t>i= {1,2,…,r}</m:t>
        </m:r>
      </m:oMath>
      <w:r w:rsidRPr="00CF6324">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CF6324">
        <w:t> is the 100p percentage point from the </w:t>
      </w:r>
      <w:hyperlink r:id="rId18" w:tgtFrame="_blank" w:history="1">
        <w:r w:rsidRPr="00CF6324">
          <w:t>t distribution</w:t>
        </w:r>
      </w:hyperlink>
      <w:r w:rsidRPr="00CF6324">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41040057" w:rsidR="00C73848" w:rsidRPr="00CF6324" w:rsidRDefault="008431BD" w:rsidP="007539D5">
      <w:pPr>
        <w:pStyle w:val="Els-2ndorder-head"/>
      </w:pPr>
      <w:commentRangeStart w:id="24"/>
      <w:r w:rsidRPr="00CF6324">
        <w:t>Anomaly diagnosis</w:t>
      </w:r>
      <w:r w:rsidR="00230A61" w:rsidRPr="00CF6324">
        <w:t xml:space="preserve"> phase</w:t>
      </w:r>
      <w:r w:rsidRPr="00CF6324">
        <w:t>…</w:t>
      </w:r>
      <w:commentRangeEnd w:id="24"/>
      <w:r w:rsidRPr="00CF6324">
        <w:rPr>
          <w:rStyle w:val="Rimandocommento"/>
        </w:rPr>
        <w:commentReference w:id="24"/>
      </w:r>
    </w:p>
    <w:p w14:paraId="26781AAC" w14:textId="0298F26E" w:rsidR="0066703F" w:rsidRPr="00CF6324" w:rsidRDefault="0066703F" w:rsidP="00647ABF">
      <w:pPr>
        <w:pStyle w:val="Els-1storder-head"/>
        <w:rPr>
          <w:lang w:val="en-GB"/>
        </w:rPr>
      </w:pPr>
      <w:r w:rsidRPr="00CF6324">
        <w:rPr>
          <w:lang w:val="en-GB"/>
        </w:rPr>
        <w:t>Results</w:t>
      </w:r>
    </w:p>
    <w:p w14:paraId="1B806BAD" w14:textId="5990477A" w:rsidR="00275179" w:rsidRPr="00CF6324" w:rsidRDefault="003B630C" w:rsidP="006A1412">
      <w:pPr>
        <w:pStyle w:val="Els-body-text-large"/>
        <w:rPr>
          <w:lang w:val="en-GB"/>
        </w:rPr>
      </w:pPr>
      <w:r w:rsidRPr="00CF6324">
        <w:rPr>
          <w:lang w:val="en-GB"/>
        </w:rPr>
        <w:t xml:space="preserve">The presented methodology has been tested on </w:t>
      </w:r>
      <w:r w:rsidR="00E1174F" w:rsidRPr="00CF6324">
        <w:rPr>
          <w:lang w:val="en-GB"/>
        </w:rPr>
        <w:t xml:space="preserve">the </w:t>
      </w:r>
      <w:r w:rsidRPr="00CF6324">
        <w:rPr>
          <w:lang w:val="en-GB"/>
        </w:rPr>
        <w:t xml:space="preserve">electrical load timeseries </w:t>
      </w:r>
      <w:r w:rsidR="00E1174F" w:rsidRPr="00CF6324">
        <w:rPr>
          <w:lang w:val="en-GB"/>
        </w:rPr>
        <w:t xml:space="preserve">of a MV/LV transformer cabin that serves a part of the </w:t>
      </w:r>
      <w:r w:rsidRPr="00CF6324">
        <w:rPr>
          <w:lang w:val="en-GB"/>
        </w:rPr>
        <w:t>Italian university</w:t>
      </w:r>
      <w:r w:rsidR="00E1174F" w:rsidRPr="00CF6324">
        <w:rPr>
          <w:lang w:val="en-GB"/>
        </w:rPr>
        <w:t xml:space="preserve"> campus of Politecnico di Torino (PoliTo). The measurement infrastructure </w:t>
      </w:r>
      <w:r w:rsidR="0001053E" w:rsidRPr="00CF6324">
        <w:rPr>
          <w:lang w:val="en-GB"/>
        </w:rPr>
        <w:t xml:space="preserve">continuously </w:t>
      </w:r>
      <w:r w:rsidR="00E1174F" w:rsidRPr="00CF6324">
        <w:rPr>
          <w:lang w:val="en-GB"/>
        </w:rPr>
        <w:t>provides the total electrical load with 15 min timestamps.</w:t>
      </w:r>
      <w:r w:rsidR="0001053E" w:rsidRPr="00CF6324">
        <w:rPr>
          <w:lang w:val="en-GB"/>
        </w:rPr>
        <w:t xml:space="preserve"> The authors decided to </w:t>
      </w:r>
      <w:r w:rsidR="00150149" w:rsidRPr="00CF6324">
        <w:rPr>
          <w:lang w:val="en-GB"/>
        </w:rPr>
        <w:t xml:space="preserve">test </w:t>
      </w:r>
      <w:r w:rsidR="0001053E" w:rsidRPr="00CF6324">
        <w:rPr>
          <w:lang w:val="en-GB"/>
        </w:rPr>
        <w:t xml:space="preserve">the </w:t>
      </w:r>
      <w:r w:rsidR="00150149" w:rsidRPr="00CF6324">
        <w:rPr>
          <w:lang w:val="en-GB"/>
        </w:rPr>
        <w:t>presented methodology</w:t>
      </w:r>
      <w:r w:rsidR="0001053E" w:rsidRPr="00CF6324">
        <w:rPr>
          <w:lang w:val="en-GB"/>
        </w:rPr>
        <w:t xml:space="preserve"> on a dataset that spans from 01.01.2019 to 31.12.2019 even if</w:t>
      </w:r>
      <w:r w:rsidR="000C6C6C" w:rsidRPr="00CF6324">
        <w:rPr>
          <w:lang w:val="en-GB"/>
        </w:rPr>
        <w:t xml:space="preserve"> </w:t>
      </w:r>
      <w:r w:rsidR="0001053E" w:rsidRPr="00CF6324">
        <w:rPr>
          <w:lang w:val="en-GB"/>
        </w:rPr>
        <w:t>more recent data are available, mainly because the pandemic COVID completely changes operational patterns and caused a closure of the university from February 2020.</w:t>
      </w:r>
      <w:r w:rsidR="006555F2" w:rsidRPr="00CF6324">
        <w:rPr>
          <w:lang w:val="en-GB"/>
        </w:rPr>
        <w:t xml:space="preserve"> </w:t>
      </w:r>
      <w:r w:rsidR="00275179" w:rsidRPr="00CF6324">
        <w:rPr>
          <w:lang w:val="en-GB"/>
        </w:rPr>
        <w:t xml:space="preserve">The analysis was carried out using the R statistical software </w:t>
      </w:r>
      <w:r w:rsidR="00275179" w:rsidRPr="00CF6324">
        <w:rPr>
          <w:lang w:val="en-GB"/>
        </w:rPr>
        <w:fldChar w:fldCharType="begin" w:fldLock="1"/>
      </w:r>
      <w:r w:rsidR="00945556">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[42]","plainTextFormattedCitation":"[42]","previouslyFormattedCitation":"[41]"},"properties":{"noteIndex":0},"schema":"https://github.com/citation-style-language/schema/raw/master/csl-citation.json"}</w:instrText>
      </w:r>
      <w:r w:rsidR="00275179" w:rsidRPr="00CF6324">
        <w:rPr>
          <w:lang w:val="en-GB"/>
        </w:rPr>
        <w:fldChar w:fldCharType="separate"/>
      </w:r>
      <w:r w:rsidR="00945556" w:rsidRPr="00945556">
        <w:rPr>
          <w:noProof/>
          <w:lang w:val="en-GB"/>
        </w:rPr>
        <w:t>[42]</w:t>
      </w:r>
      <w:r w:rsidR="00275179" w:rsidRPr="00CF6324">
        <w:rPr>
          <w:lang w:val="en-GB"/>
        </w:rPr>
        <w:fldChar w:fldCharType="end"/>
      </w:r>
      <w:r w:rsidR="006A1412" w:rsidRPr="00CF6324">
        <w:rPr>
          <w:lang w:val="en-GB"/>
        </w:rPr>
        <w:t xml:space="preserve"> </w:t>
      </w:r>
      <w:r w:rsidR="00275179" w:rsidRPr="00CF6324">
        <w:rPr>
          <w:lang w:val="en-GB"/>
        </w:rPr>
        <w:t xml:space="preserve">for the </w:t>
      </w:r>
      <w:r w:rsidR="006C0DA8" w:rsidRPr="00CF6324">
        <w:rPr>
          <w:lang w:val="en-GB"/>
        </w:rPr>
        <w:t>pre-processing</w:t>
      </w:r>
      <w:r w:rsidR="00275179" w:rsidRPr="00CF6324">
        <w:rPr>
          <w:lang w:val="en-GB"/>
        </w:rPr>
        <w:t xml:space="preserve">, CART, clustering and visualization and Python </w:t>
      </w:r>
      <w:r w:rsidR="006A1412" w:rsidRPr="00CF6324">
        <w:rPr>
          <w:lang w:val="en-GB"/>
        </w:rPr>
        <w:fldChar w:fldCharType="begin" w:fldLock="1"/>
      </w:r>
      <w:r w:rsidR="00945556">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book"},"uris":["http://www.mendeley.com/documents/?uuid=eae0f258-758d-4928-9b37-5738887f1abc"]}],"mendeley":{"formattedCitation":"[43]","plainTextFormattedCitation":"[43]","previouslyFormattedCitation":"[42]"},"properties":{"noteIndex":0},"schema":"https://github.com/citation-style-language/schema/raw/master/csl-citation.json"}</w:instrText>
      </w:r>
      <w:r w:rsidR="006A1412" w:rsidRPr="00CF6324">
        <w:rPr>
          <w:lang w:val="en-GB"/>
        </w:rPr>
        <w:fldChar w:fldCharType="separate"/>
      </w:r>
      <w:r w:rsidR="00945556" w:rsidRPr="00945556">
        <w:rPr>
          <w:noProof/>
          <w:lang w:val="en-GB"/>
        </w:rPr>
        <w:t>[43]</w:t>
      </w:r>
      <w:r w:rsidR="006A1412" w:rsidRPr="00CF6324">
        <w:rPr>
          <w:lang w:val="en-GB"/>
        </w:rPr>
        <w:fldChar w:fldCharType="end"/>
      </w:r>
      <w:r w:rsidR="00275179" w:rsidRPr="00CF6324">
        <w:rPr>
          <w:lang w:val="en-GB"/>
        </w:rPr>
        <w:t>for the CMP calculation.</w:t>
      </w:r>
    </w:p>
    <w:p w14:paraId="0FFD870D" w14:textId="659DA956" w:rsidR="00D53794" w:rsidRPr="00CF6324" w:rsidRDefault="00E23160" w:rsidP="009B66CF">
      <w:pPr>
        <w:pStyle w:val="Els-body-text-large"/>
        <w:rPr>
          <w:lang w:val="en-GB"/>
        </w:rPr>
      </w:pPr>
      <w:r w:rsidRPr="00CF6324">
        <w:rPr>
          <w:b/>
          <w:bCs/>
          <w:lang w:val="en-GB"/>
        </w:rPr>
        <w:t>Pre-processing.</w:t>
      </w:r>
      <w:r w:rsidRPr="00CF6324">
        <w:rPr>
          <w:lang w:val="en-GB"/>
        </w:rPr>
        <w:t xml:space="preserve"> </w:t>
      </w:r>
      <w:r w:rsidR="0001053E" w:rsidRPr="00CF6324">
        <w:rPr>
          <w:lang w:val="en-GB"/>
        </w:rPr>
        <w:t xml:space="preserve">The raw dataset contained 35040 </w:t>
      </w:r>
      <w:r w:rsidR="00150149" w:rsidRPr="00CF6324">
        <w:rPr>
          <w:lang w:val="en-GB"/>
        </w:rPr>
        <w:t>observations with a missing value ratio of less that 0.1%. Inconsistences were removed and missing values imputed through linear interpolation.</w:t>
      </w:r>
    </w:p>
    <w:p w14:paraId="1FBCE44F" w14:textId="3569FCBE" w:rsidR="00A66D05" w:rsidRPr="00CF6324" w:rsidRDefault="00A66D05" w:rsidP="006A1412">
      <w:pPr>
        <w:pStyle w:val="Els-body-text-large"/>
        <w:rPr>
          <w:lang w:val="en-GB"/>
        </w:rPr>
      </w:pPr>
      <w:commentRangeStart w:id="25"/>
      <w:r w:rsidRPr="00CF6324">
        <w:rPr>
          <w:b/>
          <w:bCs/>
          <w:lang w:val="en-GB"/>
        </w:rPr>
        <w:t>Group definition.</w:t>
      </w:r>
      <w:r w:rsidRPr="00CF6324">
        <w:rPr>
          <w:lang w:val="en-GB"/>
        </w:rPr>
        <w:t xml:space="preserve"> The </w:t>
      </w:r>
      <w:r w:rsidR="00275179" w:rsidRPr="00CF6324">
        <w:rPr>
          <w:lang w:val="en-GB"/>
        </w:rPr>
        <w:t xml:space="preserve">cleaned </w:t>
      </w:r>
      <w:r w:rsidRPr="00CF6324">
        <w:rPr>
          <w:lang w:val="en-GB"/>
        </w:rPr>
        <w:t xml:space="preserve">timeseries data </w:t>
      </w:r>
      <w:r w:rsidR="00275179" w:rsidRPr="00CF6324">
        <w:rPr>
          <w:lang w:val="en-GB"/>
        </w:rPr>
        <w:t>is then</w:t>
      </w:r>
      <w:r w:rsidRPr="00CF6324">
        <w:rPr>
          <w:lang w:val="en-GB"/>
        </w:rPr>
        <w:t xml:space="preserve"> organized into a matrix 365x96</w:t>
      </w:r>
      <w:r w:rsidR="00275179" w:rsidRPr="00CF6324">
        <w:rPr>
          <w:lang w:val="en-GB"/>
        </w:rPr>
        <w:t xml:space="preserve"> where each row corresponds to a daily load profile. Then hierarchical clustering algorithm with </w:t>
      </w:r>
      <w:proofErr w:type="gramStart"/>
      <w:r w:rsidR="00275179" w:rsidRPr="00CF6324">
        <w:rPr>
          <w:lang w:val="en-GB"/>
        </w:rPr>
        <w:t>ward.D</w:t>
      </w:r>
      <w:proofErr w:type="gramEnd"/>
      <w:r w:rsidR="00275179" w:rsidRPr="00CF6324">
        <w:rPr>
          <w:lang w:val="en-GB"/>
        </w:rPr>
        <w:t>2 method was implemented</w:t>
      </w:r>
      <w:r w:rsidR="006A1412" w:rsidRPr="00CF6324">
        <w:rPr>
          <w:lang w:val="en-GB"/>
        </w:rPr>
        <w:t xml:space="preserve"> on the not normalized daily load profiles. The silhouette index, implemented in the package </w:t>
      </w:r>
      <w:proofErr w:type="spellStart"/>
      <w:r w:rsidR="006A1412" w:rsidRPr="00CF6324">
        <w:rPr>
          <w:lang w:val="en-GB"/>
        </w:rPr>
        <w:t>NbClust</w:t>
      </w:r>
      <w:proofErr w:type="spellEnd"/>
      <w:r w:rsidR="006A1412" w:rsidRPr="00CF6324">
        <w:rPr>
          <w:lang w:val="en-GB"/>
        </w:rPr>
        <w:t xml:space="preserve"> </w:t>
      </w:r>
      <w:r w:rsidR="006A1412" w:rsidRPr="00CF6324">
        <w:rPr>
          <w:lang w:val="en-GB"/>
        </w:rPr>
        <w:fldChar w:fldCharType="begin" w:fldLock="1"/>
      </w:r>
      <w:r w:rsidR="00945556">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[44]","plainTextFormattedCitation":"[44]","previouslyFormattedCitation":"[43]"},"properties":{"noteIndex":0},"schema":"https://github.com/citation-style-language/schema/raw/master/csl-citation.json"}</w:instrText>
      </w:r>
      <w:r w:rsidR="006A1412" w:rsidRPr="00CF6324">
        <w:rPr>
          <w:lang w:val="en-GB"/>
        </w:rPr>
        <w:fldChar w:fldCharType="separate"/>
      </w:r>
      <w:r w:rsidR="00945556" w:rsidRPr="00945556">
        <w:rPr>
          <w:noProof/>
          <w:lang w:val="en-GB"/>
        </w:rPr>
        <w:t>[44]</w:t>
      </w:r>
      <w:r w:rsidR="006A1412" w:rsidRPr="00CF6324">
        <w:rPr>
          <w:lang w:val="en-GB"/>
        </w:rPr>
        <w:fldChar w:fldCharType="end"/>
      </w:r>
      <w:r w:rsidR="006A1412" w:rsidRPr="00CF6324">
        <w:rPr>
          <w:lang w:val="en-GB"/>
        </w:rPr>
        <w:t xml:space="preserve">, was used to search the optimal number of clusters in a range 2-6. After the analysis the number of clusters identified is four as shown in figure. These clusters will be used to split the CMP for a given context into homogeneous groups </w:t>
      </w:r>
      <w:proofErr w:type="gramStart"/>
      <w:r w:rsidR="006A1412" w:rsidRPr="00CF6324">
        <w:rPr>
          <w:lang w:val="en-GB"/>
        </w:rPr>
        <w:t>in order to</w:t>
      </w:r>
      <w:proofErr w:type="gramEnd"/>
      <w:r w:rsidR="006A1412" w:rsidRPr="00CF6324">
        <w:rPr>
          <w:lang w:val="en-GB"/>
        </w:rPr>
        <w:t xml:space="preserve"> find anomalous behaviours.</w:t>
      </w:r>
    </w:p>
    <w:p w14:paraId="2C8F7DA5" w14:textId="5F9A3AB2" w:rsidR="00A66D05" w:rsidRPr="00CF6324" w:rsidRDefault="00CD5382" w:rsidP="00A66D05">
      <w:pPr>
        <w:spacing w:line="360" w:lineRule="auto"/>
      </w:pPr>
      <w:commentRangeStart w:id="26"/>
      <w:r w:rsidRPr="00CF6324">
        <w:rPr>
          <w:noProof/>
        </w:rPr>
        <w:drawing>
          <wp:inline distT="0" distB="0" distL="0" distR="0" wp14:anchorId="53ED505B" wp14:editId="135117C6">
            <wp:extent cx="6116320" cy="1610687"/>
            <wp:effectExtent l="0" t="0" r="508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9" cstate="print">
                      <a:extLst>
                        <a:ext uri="{28A0092B-C50C-407E-A947-70E740481C1C}">
                          <a14:useLocalDpi xmlns:a14="http://schemas.microsoft.com/office/drawing/2010/main" val="0"/>
                        </a:ext>
                      </a:extLst>
                    </a:blip>
                    <a:srcRect b="12231"/>
                    <a:stretch/>
                  </pic:blipFill>
                  <pic:spPr bwMode="auto">
                    <a:xfrm>
                      <a:off x="0" y="0"/>
                      <a:ext cx="6116320" cy="1610687"/>
                    </a:xfrm>
                    <a:prstGeom prst="rect">
                      <a:avLst/>
                    </a:prstGeom>
                    <a:ln>
                      <a:noFill/>
                    </a:ln>
                    <a:extLst>
                      <a:ext uri="{53640926-AAD7-44D8-BBD7-CCE9431645EC}">
                        <a14:shadowObscured xmlns:a14="http://schemas.microsoft.com/office/drawing/2010/main"/>
                      </a:ext>
                    </a:extLst>
                  </pic:spPr>
                </pic:pic>
              </a:graphicData>
            </a:graphic>
          </wp:inline>
        </w:drawing>
      </w:r>
      <w:commentRangeEnd w:id="25"/>
      <w:commentRangeEnd w:id="26"/>
      <w:r w:rsidR="00C3567F">
        <w:rPr>
          <w:rStyle w:val="Rimandocommento"/>
        </w:rPr>
        <w:commentReference w:id="26"/>
      </w:r>
      <w:r w:rsidR="00CB108B" w:rsidRPr="00CF6324">
        <w:rPr>
          <w:rStyle w:val="Rimandocommento"/>
        </w:rPr>
        <w:commentReference w:id="25"/>
      </w:r>
    </w:p>
    <w:p w14:paraId="552A1341" w14:textId="39C7C6D8" w:rsidR="00A66D05" w:rsidRPr="00CF6324" w:rsidRDefault="005B0274" w:rsidP="00A66D05">
      <w:pPr>
        <w:pStyle w:val="Els-caption"/>
        <w:jc w:val="center"/>
        <w:rPr>
          <w:lang w:val="en-GB"/>
        </w:rPr>
      </w:pPr>
      <w:r w:rsidRPr="00CF6324">
        <w:rPr>
          <w:b/>
          <w:bCs/>
          <w:lang w:val="en-GB"/>
        </w:rPr>
        <w:t>Figure</w:t>
      </w:r>
      <w:r w:rsidR="00A66D05" w:rsidRPr="00CF6324">
        <w:rPr>
          <w:b/>
          <w:bCs/>
          <w:lang w:val="en-GB"/>
        </w:rPr>
        <w:t xml:space="preserve"> </w:t>
      </w:r>
      <w:r w:rsidR="006A1412" w:rsidRPr="00CF6324">
        <w:rPr>
          <w:b/>
          <w:bCs/>
          <w:lang w:val="en-GB"/>
        </w:rPr>
        <w:t>6</w:t>
      </w:r>
      <w:r w:rsidR="00A66D05" w:rsidRPr="00CF6324">
        <w:rPr>
          <w:b/>
          <w:bCs/>
          <w:lang w:val="en-GB"/>
        </w:rPr>
        <w:t>.</w:t>
      </w:r>
      <w:r w:rsidR="00A66D05" w:rsidRPr="00CF6324">
        <w:rPr>
          <w:lang w:val="en-GB"/>
        </w:rPr>
        <w:t xml:space="preserve"> </w:t>
      </w:r>
      <w:r w:rsidR="006A1412" w:rsidRPr="00CF6324">
        <w:rPr>
          <w:lang w:val="en-GB"/>
        </w:rPr>
        <w:t>Daily electrical load profile clusters with the relative centroid.</w:t>
      </w:r>
    </w:p>
    <w:p w14:paraId="031CF0EB" w14:textId="027B7452" w:rsidR="00977049" w:rsidRPr="00CF6324" w:rsidRDefault="00A66D05" w:rsidP="00D53794">
      <w:pPr>
        <w:pStyle w:val="Els-body-text-large"/>
        <w:rPr>
          <w:lang w:val="en-GB"/>
        </w:rPr>
      </w:pPr>
      <w:r w:rsidRPr="00CF6324">
        <w:rPr>
          <w:b/>
          <w:bCs/>
          <w:lang w:val="en-GB"/>
        </w:rPr>
        <w:t>Context definition.</w:t>
      </w:r>
      <w:r w:rsidRPr="00CF6324">
        <w:rPr>
          <w:lang w:val="en-GB"/>
        </w:rPr>
        <w:t xml:space="preserve"> </w:t>
      </w:r>
      <w:r w:rsidR="00D53794" w:rsidRPr="00CF6324">
        <w:rPr>
          <w:lang w:val="en-GB"/>
        </w:rPr>
        <w:t xml:space="preserve">Contexts were evaluated through a regression tree. </w:t>
      </w:r>
      <w:r w:rsidR="00D53794" w:rsidRPr="00CF6324">
        <w:rPr>
          <w:rFonts w:ascii="Calibri" w:hAnsi="Calibri" w:cs="Calibri"/>
          <w:lang w:val="en-GB"/>
        </w:rPr>
        <w:t>﻿</w:t>
      </w:r>
      <w:r w:rsidR="00D53794" w:rsidRPr="00CF6324">
        <w:rPr>
          <w:lang w:val="en-GB"/>
        </w:rPr>
        <w:t xml:space="preserve">The time windows of the daily load profiles were evaluated using a regression tree using total electrical load as target variable and time of the day as numerical </w:t>
      </w:r>
      <w:r w:rsidR="00D53794" w:rsidRPr="00CF6324">
        <w:rPr>
          <w:lang w:val="en-GB"/>
        </w:rPr>
        <w:lastRenderedPageBreak/>
        <w:t xml:space="preserve">predictive variable. </w:t>
      </w:r>
      <w:proofErr w:type="gramStart"/>
      <w:r w:rsidR="00D53794" w:rsidRPr="00CF6324">
        <w:rPr>
          <w:lang w:val="en-GB"/>
        </w:rPr>
        <w:t>In order to</w:t>
      </w:r>
      <w:proofErr w:type="gramEnd"/>
      <w:r w:rsidR="00D53794" w:rsidRPr="00CF6324">
        <w:rPr>
          <w:lang w:val="en-GB"/>
        </w:rPr>
        <w:t xml:space="preserve"> identify meaningful regions of daily load profile with homogeneous electricity consumption only working days were taken into account, excluding weekends and holidays. The stopping criterion used in the regression tree is the minimum number of </w:t>
      </w:r>
      <w:proofErr w:type="gramStart"/>
      <w:r w:rsidR="00D53794" w:rsidRPr="00CF6324">
        <w:rPr>
          <w:lang w:val="en-GB"/>
        </w:rPr>
        <w:t>object</w:t>
      </w:r>
      <w:proofErr w:type="gramEnd"/>
      <w:r w:rsidR="00D53794" w:rsidRPr="00CF6324">
        <w:rPr>
          <w:lang w:val="en-GB"/>
        </w:rPr>
        <w:t xml:space="preserve"> in each leaf node of 2 hours. </w:t>
      </w:r>
      <w:commentRangeStart w:id="27"/>
      <w:r w:rsidR="00D53794" w:rsidRPr="00CF6324">
        <w:rPr>
          <w:lang w:val="en-GB"/>
        </w:rPr>
        <w:t xml:space="preserve">The resulting time windows are presented in table. </w:t>
      </w:r>
      <w:r w:rsidR="00977049" w:rsidRPr="00CF6324">
        <w:rPr>
          <w:lang w:val="en-GB"/>
        </w:rPr>
        <w:t xml:space="preserve">To be underlined that the </w:t>
      </w:r>
      <w:proofErr w:type="gramStart"/>
      <w:r w:rsidR="00977049" w:rsidRPr="00CF6324">
        <w:rPr>
          <w:lang w:val="en-GB"/>
        </w:rPr>
        <w:t>right hand</w:t>
      </w:r>
      <w:proofErr w:type="gramEnd"/>
      <w:r w:rsidR="00977049" w:rsidRPr="00CF6324">
        <w:rPr>
          <w:lang w:val="en-GB"/>
        </w:rPr>
        <w:t xml:space="preserve"> side of the interval is not included in the interval itself. The smallest time window is the second one corresponding to the ramp up of the energy systems with a duration of 2.5 hours. To define a unique context length that can be suitable for all the time windows</w:t>
      </w:r>
      <w:r w:rsidR="005F7DDF" w:rsidRPr="00CF6324">
        <w:rPr>
          <w:lang w:val="en-GB"/>
        </w:rPr>
        <w:t>.</w:t>
      </w:r>
      <w:r w:rsidRPr="00CF6324">
        <w:rPr>
          <w:lang w:val="en-GB"/>
        </w:rPr>
        <w:t xml:space="preserve"> One hour</w:t>
      </w:r>
      <w:commentRangeEnd w:id="27"/>
      <w:r w:rsidRPr="00CF6324">
        <w:rPr>
          <w:rStyle w:val="Rimandocommento"/>
          <w:lang w:val="en-GB"/>
        </w:rPr>
        <w:commentReference w:id="27"/>
      </w:r>
    </w:p>
    <w:p w14:paraId="7FD273CE" w14:textId="608003C5" w:rsidR="001A76C4" w:rsidRPr="00CF6324" w:rsidRDefault="001A76C4" w:rsidP="004F3CDC">
      <w:pPr>
        <w:pStyle w:val="Els-caption"/>
        <w:jc w:val="center"/>
        <w:rPr>
          <w:lang w:val="en-GB"/>
        </w:rPr>
      </w:pPr>
      <w:commentRangeStart w:id="28"/>
      <w:commentRangeStart w:id="29"/>
      <w:r w:rsidRPr="00CF6324">
        <w:rPr>
          <w:b/>
          <w:bCs/>
          <w:lang w:val="en-GB"/>
        </w:rPr>
        <w:t>Table 1</w:t>
      </w:r>
      <w:r w:rsidR="006555F2" w:rsidRPr="00CF6324">
        <w:rPr>
          <w:b/>
          <w:bCs/>
          <w:lang w:val="en-GB"/>
        </w:rPr>
        <w:t>.</w:t>
      </w:r>
      <w:r w:rsidR="006555F2" w:rsidRPr="00CF6324">
        <w:rPr>
          <w:lang w:val="en-GB"/>
        </w:rPr>
        <w:t xml:space="preserve"> </w:t>
      </w:r>
      <w:commentRangeEnd w:id="28"/>
      <w:r w:rsidR="00D53794" w:rsidRPr="00CF6324">
        <w:rPr>
          <w:rStyle w:val="Rimandocommento"/>
          <w:lang w:val="en-GB"/>
        </w:rPr>
        <w:commentReference w:id="28"/>
      </w:r>
      <w:commentRangeEnd w:id="29"/>
      <w:r w:rsidR="000713FF" w:rsidRPr="00CF6324">
        <w:rPr>
          <w:rStyle w:val="Rimandocommento"/>
          <w:lang w:val="en-GB"/>
        </w:rPr>
        <w:commentReference w:id="29"/>
      </w:r>
      <w:r w:rsidR="006555F2" w:rsidRPr="00CF6324">
        <w:rPr>
          <w:lang w:val="en-GB"/>
        </w:rPr>
        <w:t>Summary of resulting time windows and subsequence length</w:t>
      </w:r>
      <w:r w:rsidRPr="00CF6324">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CF6324"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CF6324" w:rsidRDefault="004F3CDC" w:rsidP="004F3CDC">
            <w:pPr>
              <w:pStyle w:val="Els-table-text"/>
              <w:jc w:val="center"/>
              <w:rPr>
                <w:lang w:val="en-GB"/>
              </w:rPr>
            </w:pPr>
            <w:r w:rsidRPr="00CF6324">
              <w:rPr>
                <w:lang w:val="en-GB"/>
              </w:rPr>
              <w:t>Time Window</w:t>
            </w:r>
          </w:p>
        </w:tc>
        <w:tc>
          <w:tcPr>
            <w:tcW w:w="4536" w:type="dxa"/>
            <w:gridSpan w:val="4"/>
            <w:tcBorders>
              <w:top w:val="single" w:sz="4" w:space="0" w:color="auto"/>
              <w:bottom w:val="single" w:sz="4" w:space="0" w:color="auto"/>
            </w:tcBorders>
          </w:tcPr>
          <w:p w14:paraId="216D904E" w14:textId="1CF75D76" w:rsidR="004F3CDC" w:rsidRPr="00CF6324" w:rsidRDefault="004F3CDC" w:rsidP="004F3CDC">
            <w:pPr>
              <w:pStyle w:val="Els-table-text"/>
              <w:jc w:val="center"/>
              <w:rPr>
                <w:lang w:val="en-GB"/>
              </w:rPr>
            </w:pPr>
            <w:r w:rsidRPr="00CF6324">
              <w:rPr>
                <w:lang w:val="en-GB"/>
              </w:rPr>
              <w:t>Context</w:t>
            </w:r>
          </w:p>
        </w:tc>
      </w:tr>
      <w:tr w:rsidR="004F3CDC" w:rsidRPr="00CF6324"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CF6324" w:rsidRDefault="004F3CDC" w:rsidP="004F3CDC">
            <w:pPr>
              <w:pStyle w:val="Els-table-text"/>
              <w:jc w:val="center"/>
              <w:rPr>
                <w:lang w:val="en-GB"/>
              </w:rPr>
            </w:pPr>
            <w:r w:rsidRPr="00CF6324">
              <w:rPr>
                <w:lang w:val="en-GB"/>
              </w:rPr>
              <w:t>ID</w:t>
            </w:r>
          </w:p>
        </w:tc>
        <w:tc>
          <w:tcPr>
            <w:tcW w:w="1458" w:type="dxa"/>
            <w:tcBorders>
              <w:top w:val="single" w:sz="4" w:space="0" w:color="auto"/>
              <w:bottom w:val="single" w:sz="4" w:space="0" w:color="auto"/>
            </w:tcBorders>
          </w:tcPr>
          <w:p w14:paraId="47B1B267" w14:textId="79D7CDAA" w:rsidR="004F3CDC" w:rsidRPr="00CF6324" w:rsidRDefault="004F3CDC" w:rsidP="004F3CDC">
            <w:pPr>
              <w:pStyle w:val="Els-table-text"/>
              <w:jc w:val="center"/>
              <w:rPr>
                <w:lang w:val="en-GB"/>
              </w:rPr>
            </w:pPr>
            <w:r w:rsidRPr="00CF6324">
              <w:rPr>
                <w:lang w:val="en-GB"/>
              </w:rPr>
              <w:t>Interval</w:t>
            </w:r>
          </w:p>
        </w:tc>
        <w:tc>
          <w:tcPr>
            <w:tcW w:w="1134" w:type="dxa"/>
            <w:tcBorders>
              <w:top w:val="single" w:sz="4" w:space="0" w:color="auto"/>
              <w:bottom w:val="single" w:sz="4" w:space="0" w:color="auto"/>
            </w:tcBorders>
          </w:tcPr>
          <w:p w14:paraId="0715E9F8" w14:textId="6A570E80" w:rsidR="004F3CDC" w:rsidRPr="00CF6324" w:rsidRDefault="004F3CDC" w:rsidP="004F3CDC">
            <w:pPr>
              <w:pStyle w:val="Els-table-text"/>
              <w:jc w:val="center"/>
              <w:rPr>
                <w:lang w:val="en-GB"/>
              </w:rPr>
            </w:pPr>
            <w:r w:rsidRPr="00CF6324">
              <w:rPr>
                <w:lang w:val="en-GB"/>
              </w:rPr>
              <w:t>Duration</w:t>
            </w:r>
          </w:p>
        </w:tc>
        <w:tc>
          <w:tcPr>
            <w:tcW w:w="1134" w:type="dxa"/>
            <w:tcBorders>
              <w:top w:val="single" w:sz="4" w:space="0" w:color="auto"/>
              <w:bottom w:val="single" w:sz="4" w:space="0" w:color="auto"/>
            </w:tcBorders>
          </w:tcPr>
          <w:p w14:paraId="6EBD8CAF" w14:textId="2B849E4C" w:rsidR="004F3CDC" w:rsidRPr="00CF6324" w:rsidRDefault="004F3CDC" w:rsidP="004F3CDC">
            <w:pPr>
              <w:pStyle w:val="Els-table-text"/>
              <w:jc w:val="center"/>
              <w:rPr>
                <w:lang w:val="en-GB"/>
              </w:rPr>
            </w:pPr>
            <w:r w:rsidRPr="00CF6324">
              <w:rPr>
                <w:lang w:val="en-GB"/>
              </w:rPr>
              <w:t>Observations</w:t>
            </w:r>
          </w:p>
        </w:tc>
        <w:tc>
          <w:tcPr>
            <w:tcW w:w="1134" w:type="dxa"/>
            <w:tcBorders>
              <w:top w:val="single" w:sz="4" w:space="0" w:color="auto"/>
              <w:bottom w:val="single" w:sz="4" w:space="0" w:color="auto"/>
            </w:tcBorders>
          </w:tcPr>
          <w:p w14:paraId="6FD859B9" w14:textId="24F22A84" w:rsidR="004F3CDC" w:rsidRPr="00CF6324" w:rsidRDefault="004F3CDC" w:rsidP="004F3CDC">
            <w:pPr>
              <w:pStyle w:val="Els-table-text"/>
              <w:jc w:val="center"/>
              <w:rPr>
                <w:lang w:val="en-GB"/>
              </w:rPr>
            </w:pPr>
            <w:r w:rsidRPr="00CF6324">
              <w:rPr>
                <w:lang w:val="en-GB"/>
              </w:rPr>
              <w:t>ID</w:t>
            </w:r>
          </w:p>
        </w:tc>
        <w:tc>
          <w:tcPr>
            <w:tcW w:w="1275" w:type="dxa"/>
            <w:tcBorders>
              <w:top w:val="single" w:sz="4" w:space="0" w:color="auto"/>
              <w:bottom w:val="single" w:sz="4" w:space="0" w:color="auto"/>
            </w:tcBorders>
          </w:tcPr>
          <w:p w14:paraId="1371ED2D" w14:textId="3A8A89E1" w:rsidR="004F3CDC" w:rsidRPr="00CF6324" w:rsidRDefault="004F3CDC" w:rsidP="004F3CDC">
            <w:pPr>
              <w:pStyle w:val="Els-table-text"/>
              <w:jc w:val="center"/>
              <w:rPr>
                <w:lang w:val="en-GB"/>
              </w:rPr>
            </w:pPr>
            <w:r w:rsidRPr="00CF6324">
              <w:rPr>
                <w:lang w:val="en-GB"/>
              </w:rPr>
              <w:t>Interval</w:t>
            </w:r>
          </w:p>
        </w:tc>
        <w:tc>
          <w:tcPr>
            <w:tcW w:w="993" w:type="dxa"/>
            <w:tcBorders>
              <w:top w:val="single" w:sz="4" w:space="0" w:color="auto"/>
              <w:bottom w:val="single" w:sz="4" w:space="0" w:color="auto"/>
            </w:tcBorders>
          </w:tcPr>
          <w:p w14:paraId="090835E7" w14:textId="2EBC0E4C" w:rsidR="004F3CDC" w:rsidRPr="00CF6324" w:rsidRDefault="004F3CDC" w:rsidP="004F3CDC">
            <w:pPr>
              <w:pStyle w:val="Els-table-text"/>
              <w:jc w:val="center"/>
              <w:rPr>
                <w:lang w:val="en-GB"/>
              </w:rPr>
            </w:pPr>
            <w:r w:rsidRPr="00CF6324">
              <w:rPr>
                <w:lang w:val="en-GB"/>
              </w:rPr>
              <w:t>Duration</w:t>
            </w:r>
          </w:p>
        </w:tc>
        <w:tc>
          <w:tcPr>
            <w:tcW w:w="1134" w:type="dxa"/>
            <w:tcBorders>
              <w:top w:val="single" w:sz="4" w:space="0" w:color="auto"/>
              <w:bottom w:val="single" w:sz="4" w:space="0" w:color="auto"/>
            </w:tcBorders>
          </w:tcPr>
          <w:p w14:paraId="0F4D954C" w14:textId="7F7D5817" w:rsidR="004F3CDC" w:rsidRPr="00CF6324" w:rsidRDefault="004F3CDC" w:rsidP="004F3CDC">
            <w:pPr>
              <w:pStyle w:val="Els-table-text"/>
              <w:jc w:val="center"/>
              <w:rPr>
                <w:lang w:val="en-GB"/>
              </w:rPr>
            </w:pPr>
            <w:r w:rsidRPr="00CF6324">
              <w:rPr>
                <w:lang w:val="en-GB"/>
              </w:rPr>
              <w:t>Observations</w:t>
            </w:r>
          </w:p>
        </w:tc>
      </w:tr>
      <w:tr w:rsidR="004F3CDC" w:rsidRPr="00CF6324" w14:paraId="7F6D10A1" w14:textId="2E65365D" w:rsidTr="008267B1">
        <w:trPr>
          <w:jc w:val="center"/>
        </w:trPr>
        <w:tc>
          <w:tcPr>
            <w:tcW w:w="811" w:type="dxa"/>
            <w:tcBorders>
              <w:top w:val="single" w:sz="4" w:space="0" w:color="auto"/>
            </w:tcBorders>
          </w:tcPr>
          <w:p w14:paraId="1378EE0E" w14:textId="1050B43A" w:rsidR="004F3CDC" w:rsidRPr="00CF6324" w:rsidRDefault="004F3CDC" w:rsidP="004F3CDC">
            <w:pPr>
              <w:pStyle w:val="Els-table-text"/>
              <w:jc w:val="center"/>
              <w:rPr>
                <w:i/>
                <w:iCs/>
                <w:vertAlign w:val="subscript"/>
                <w:lang w:val="en-GB"/>
              </w:rPr>
            </w:pPr>
            <w:r w:rsidRPr="00CF6324">
              <w:rPr>
                <w:i/>
                <w:iCs/>
                <w:lang w:val="en-GB"/>
              </w:rPr>
              <w:t>t</w:t>
            </w:r>
            <w:r w:rsidRPr="00CF6324">
              <w:rPr>
                <w:i/>
                <w:iCs/>
                <w:vertAlign w:val="subscript"/>
                <w:lang w:val="en-GB"/>
              </w:rPr>
              <w:t>w,1</w:t>
            </w:r>
            <w:r w:rsidRPr="00CF6324">
              <w:rPr>
                <w:i/>
                <w:iCs/>
                <w:lang w:val="en-GB"/>
              </w:rPr>
              <w:t xml:space="preserve"> = m</w:t>
            </w:r>
            <w:r w:rsidRPr="00CF6324">
              <w:rPr>
                <w:i/>
                <w:iCs/>
                <w:vertAlign w:val="subscript"/>
                <w:lang w:val="en-GB"/>
              </w:rPr>
              <w:t>1</w:t>
            </w:r>
          </w:p>
        </w:tc>
        <w:tc>
          <w:tcPr>
            <w:tcW w:w="1458" w:type="dxa"/>
            <w:tcBorders>
              <w:top w:val="single" w:sz="4" w:space="0" w:color="auto"/>
            </w:tcBorders>
          </w:tcPr>
          <w:p w14:paraId="1E15B2D3" w14:textId="2ECFC01B" w:rsidR="004F3CDC" w:rsidRPr="00CF6324" w:rsidRDefault="008267B1" w:rsidP="004F3CDC">
            <w:pPr>
              <w:pStyle w:val="Els-table-text"/>
              <w:jc w:val="center"/>
              <w:rPr>
                <w:lang w:val="en-GB"/>
              </w:rPr>
            </w:pPr>
            <w:r w:rsidRPr="00CF6324">
              <w:rPr>
                <w:lang w:val="en-GB"/>
              </w:rPr>
              <w:t>[</w:t>
            </w:r>
            <w:r w:rsidR="004F3CDC" w:rsidRPr="00CF6324">
              <w:rPr>
                <w:lang w:val="en-GB"/>
              </w:rPr>
              <w:t>00:00 - 06:1</w:t>
            </w:r>
            <w:r w:rsidRPr="00CF6324">
              <w:rPr>
                <w:lang w:val="en-GB"/>
              </w:rPr>
              <w:t>5)</w:t>
            </w:r>
          </w:p>
        </w:tc>
        <w:tc>
          <w:tcPr>
            <w:tcW w:w="1134" w:type="dxa"/>
            <w:tcBorders>
              <w:top w:val="single" w:sz="4" w:space="0" w:color="auto"/>
            </w:tcBorders>
          </w:tcPr>
          <w:p w14:paraId="417A03C5" w14:textId="36E7D6E1" w:rsidR="004F3CDC" w:rsidRPr="00CF6324" w:rsidRDefault="004F3CDC" w:rsidP="004F3CDC">
            <w:pPr>
              <w:pStyle w:val="Els-table-text"/>
              <w:jc w:val="center"/>
              <w:rPr>
                <w:lang w:val="en-GB"/>
              </w:rPr>
            </w:pPr>
            <w:r w:rsidRPr="00CF6324">
              <w:rPr>
                <w:lang w:val="en-GB"/>
              </w:rPr>
              <w:t>6 h 15 min</w:t>
            </w:r>
          </w:p>
        </w:tc>
        <w:tc>
          <w:tcPr>
            <w:tcW w:w="1134" w:type="dxa"/>
            <w:tcBorders>
              <w:top w:val="single" w:sz="4" w:space="0" w:color="auto"/>
            </w:tcBorders>
          </w:tcPr>
          <w:p w14:paraId="00EF8279" w14:textId="19B98A46" w:rsidR="004F3CDC" w:rsidRPr="00CF6324" w:rsidRDefault="004F3CDC" w:rsidP="004F3CDC">
            <w:pPr>
              <w:pStyle w:val="Els-table-text"/>
              <w:jc w:val="center"/>
              <w:rPr>
                <w:lang w:val="en-GB"/>
              </w:rPr>
            </w:pPr>
            <w:r w:rsidRPr="00CF6324">
              <w:rPr>
                <w:lang w:val="en-GB"/>
              </w:rPr>
              <w:t>25</w:t>
            </w:r>
          </w:p>
        </w:tc>
        <w:tc>
          <w:tcPr>
            <w:tcW w:w="1134" w:type="dxa"/>
            <w:tcBorders>
              <w:top w:val="single" w:sz="4" w:space="0" w:color="auto"/>
            </w:tcBorders>
          </w:tcPr>
          <w:p w14:paraId="72952A7B" w14:textId="7472523E"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c,1</w:t>
            </w:r>
          </w:p>
        </w:tc>
        <w:tc>
          <w:tcPr>
            <w:tcW w:w="1275" w:type="dxa"/>
            <w:tcBorders>
              <w:top w:val="single" w:sz="4" w:space="0" w:color="auto"/>
            </w:tcBorders>
          </w:tcPr>
          <w:p w14:paraId="068B7C8B" w14:textId="19A73EBF" w:rsidR="004F3CDC" w:rsidRPr="00CF6324" w:rsidRDefault="008267B1" w:rsidP="004F3CDC">
            <w:pPr>
              <w:pStyle w:val="Els-table-text"/>
              <w:jc w:val="center"/>
              <w:rPr>
                <w:lang w:val="en-GB"/>
              </w:rPr>
            </w:pPr>
            <w:r w:rsidRPr="00CF6324">
              <w:rPr>
                <w:lang w:val="en-GB"/>
              </w:rPr>
              <w:t>[</w:t>
            </w:r>
            <w:r w:rsidR="004F3CDC" w:rsidRPr="00CF6324">
              <w:rPr>
                <w:lang w:val="en-GB"/>
              </w:rPr>
              <w:t>00:00 - 01:00</w:t>
            </w:r>
            <w:r w:rsidRPr="00CF6324">
              <w:rPr>
                <w:lang w:val="en-GB"/>
              </w:rPr>
              <w:t>]</w:t>
            </w:r>
          </w:p>
        </w:tc>
        <w:tc>
          <w:tcPr>
            <w:tcW w:w="993" w:type="dxa"/>
            <w:tcBorders>
              <w:top w:val="single" w:sz="4" w:space="0" w:color="auto"/>
            </w:tcBorders>
          </w:tcPr>
          <w:p w14:paraId="310AB3B4" w14:textId="5E3118B1" w:rsidR="004F3CDC" w:rsidRPr="00CF6324" w:rsidRDefault="004F3CDC" w:rsidP="004F3CDC">
            <w:pPr>
              <w:pStyle w:val="Els-table-text"/>
              <w:jc w:val="center"/>
              <w:rPr>
                <w:lang w:val="en-GB"/>
              </w:rPr>
            </w:pPr>
            <w:r w:rsidRPr="00CF6324">
              <w:rPr>
                <w:lang w:val="en-GB"/>
              </w:rPr>
              <w:t>1 h</w:t>
            </w:r>
          </w:p>
        </w:tc>
        <w:tc>
          <w:tcPr>
            <w:tcW w:w="1134" w:type="dxa"/>
            <w:tcBorders>
              <w:top w:val="single" w:sz="4" w:space="0" w:color="auto"/>
            </w:tcBorders>
          </w:tcPr>
          <w:p w14:paraId="7BE358A3" w14:textId="4BC2FCF2" w:rsidR="004F3CDC" w:rsidRPr="00CF6324" w:rsidRDefault="004F3CDC" w:rsidP="004F3CDC">
            <w:pPr>
              <w:pStyle w:val="Els-table-text"/>
              <w:jc w:val="center"/>
              <w:rPr>
                <w:lang w:val="en-GB"/>
              </w:rPr>
            </w:pPr>
            <w:r w:rsidRPr="00CF6324">
              <w:rPr>
                <w:lang w:val="en-GB"/>
              </w:rPr>
              <w:t>4</w:t>
            </w:r>
          </w:p>
        </w:tc>
      </w:tr>
      <w:tr w:rsidR="004F3CDC" w:rsidRPr="00CF6324" w14:paraId="575CBA89" w14:textId="5BCC50A9" w:rsidTr="008267B1">
        <w:trPr>
          <w:jc w:val="center"/>
        </w:trPr>
        <w:tc>
          <w:tcPr>
            <w:tcW w:w="811" w:type="dxa"/>
          </w:tcPr>
          <w:p w14:paraId="497B518E" w14:textId="3B800018"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w,2</w:t>
            </w:r>
            <w:r w:rsidRPr="00CF6324">
              <w:rPr>
                <w:i/>
                <w:iCs/>
                <w:lang w:val="en-GB"/>
              </w:rPr>
              <w:t>= m</w:t>
            </w:r>
            <w:r w:rsidRPr="00CF6324">
              <w:rPr>
                <w:i/>
                <w:iCs/>
                <w:vertAlign w:val="subscript"/>
                <w:lang w:val="en-GB"/>
              </w:rPr>
              <w:t>2</w:t>
            </w:r>
          </w:p>
        </w:tc>
        <w:tc>
          <w:tcPr>
            <w:tcW w:w="1458" w:type="dxa"/>
          </w:tcPr>
          <w:p w14:paraId="1623E4EE" w14:textId="55295583" w:rsidR="004F3CDC" w:rsidRPr="00CF6324" w:rsidRDefault="008267B1" w:rsidP="004F3CDC">
            <w:pPr>
              <w:pStyle w:val="Els-table-text"/>
              <w:jc w:val="center"/>
              <w:rPr>
                <w:lang w:val="en-GB"/>
              </w:rPr>
            </w:pPr>
            <w:r w:rsidRPr="00CF6324">
              <w:rPr>
                <w:lang w:val="en-GB"/>
              </w:rPr>
              <w:t>[</w:t>
            </w:r>
            <w:r w:rsidR="004F3CDC" w:rsidRPr="00CF6324">
              <w:rPr>
                <w:lang w:val="en-GB"/>
              </w:rPr>
              <w:t>06:15 - 08:4</w:t>
            </w:r>
            <w:r w:rsidRPr="00CF6324">
              <w:rPr>
                <w:lang w:val="en-GB"/>
              </w:rPr>
              <w:t>5)</w:t>
            </w:r>
          </w:p>
        </w:tc>
        <w:tc>
          <w:tcPr>
            <w:tcW w:w="1134" w:type="dxa"/>
          </w:tcPr>
          <w:p w14:paraId="7A1247D0" w14:textId="68C0E391" w:rsidR="004F3CDC" w:rsidRPr="00CF6324" w:rsidRDefault="008267B1" w:rsidP="004F3CDC">
            <w:pPr>
              <w:pStyle w:val="Els-table-text"/>
              <w:jc w:val="center"/>
              <w:rPr>
                <w:lang w:val="en-GB"/>
              </w:rPr>
            </w:pPr>
            <w:r w:rsidRPr="00CF6324">
              <w:rPr>
                <w:lang w:val="en-GB"/>
              </w:rPr>
              <w:t>2</w:t>
            </w:r>
            <w:r w:rsidR="004F3CDC" w:rsidRPr="00CF6324">
              <w:rPr>
                <w:lang w:val="en-GB"/>
              </w:rPr>
              <w:t xml:space="preserve"> h </w:t>
            </w:r>
            <w:r w:rsidRPr="00CF6324">
              <w:rPr>
                <w:lang w:val="en-GB"/>
              </w:rPr>
              <w:t>30</w:t>
            </w:r>
            <w:r w:rsidR="004F3CDC" w:rsidRPr="00CF6324">
              <w:rPr>
                <w:lang w:val="en-GB"/>
              </w:rPr>
              <w:t xml:space="preserve"> min</w:t>
            </w:r>
          </w:p>
        </w:tc>
        <w:tc>
          <w:tcPr>
            <w:tcW w:w="1134" w:type="dxa"/>
          </w:tcPr>
          <w:p w14:paraId="2A59F019" w14:textId="261F00CB" w:rsidR="004F3CDC" w:rsidRPr="00CF6324" w:rsidRDefault="004F3CDC" w:rsidP="004F3CDC">
            <w:pPr>
              <w:pStyle w:val="Els-table-text"/>
              <w:jc w:val="center"/>
              <w:rPr>
                <w:lang w:val="en-GB"/>
              </w:rPr>
            </w:pPr>
            <w:r w:rsidRPr="00CF6324">
              <w:rPr>
                <w:lang w:val="en-GB"/>
              </w:rPr>
              <w:t>10</w:t>
            </w:r>
          </w:p>
        </w:tc>
        <w:tc>
          <w:tcPr>
            <w:tcW w:w="1134" w:type="dxa"/>
          </w:tcPr>
          <w:p w14:paraId="0DABDF2D" w14:textId="78F2295B"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c,2</w:t>
            </w:r>
          </w:p>
        </w:tc>
        <w:tc>
          <w:tcPr>
            <w:tcW w:w="1275" w:type="dxa"/>
          </w:tcPr>
          <w:p w14:paraId="153509B5" w14:textId="27733C86" w:rsidR="004F3CDC" w:rsidRPr="00CF6324" w:rsidRDefault="008267B1" w:rsidP="004F3CDC">
            <w:pPr>
              <w:pStyle w:val="Els-table-text"/>
              <w:jc w:val="center"/>
              <w:rPr>
                <w:lang w:val="en-GB"/>
              </w:rPr>
            </w:pPr>
            <w:r w:rsidRPr="00CF6324">
              <w:rPr>
                <w:lang w:val="en-GB"/>
              </w:rPr>
              <w:t>[</w:t>
            </w:r>
            <w:r w:rsidR="004F3CDC" w:rsidRPr="00CF6324">
              <w:rPr>
                <w:lang w:val="en-GB"/>
              </w:rPr>
              <w:t>05:15 - 06:15</w:t>
            </w:r>
            <w:r w:rsidRPr="00CF6324">
              <w:rPr>
                <w:lang w:val="en-GB"/>
              </w:rPr>
              <w:t>]</w:t>
            </w:r>
          </w:p>
        </w:tc>
        <w:tc>
          <w:tcPr>
            <w:tcW w:w="993" w:type="dxa"/>
          </w:tcPr>
          <w:p w14:paraId="54C64E1E" w14:textId="6C2BCB84" w:rsidR="004F3CDC" w:rsidRPr="00CF6324" w:rsidRDefault="004F3CDC" w:rsidP="004F3CDC">
            <w:pPr>
              <w:pStyle w:val="Els-table-text"/>
              <w:jc w:val="center"/>
              <w:rPr>
                <w:lang w:val="en-GB"/>
              </w:rPr>
            </w:pPr>
            <w:r w:rsidRPr="00CF6324">
              <w:rPr>
                <w:lang w:val="en-GB"/>
              </w:rPr>
              <w:t>1 h</w:t>
            </w:r>
          </w:p>
        </w:tc>
        <w:tc>
          <w:tcPr>
            <w:tcW w:w="1134" w:type="dxa"/>
          </w:tcPr>
          <w:p w14:paraId="483F4F84" w14:textId="3CA0C9B2" w:rsidR="004F3CDC" w:rsidRPr="00CF6324" w:rsidRDefault="004F3CDC" w:rsidP="004F3CDC">
            <w:pPr>
              <w:pStyle w:val="Els-table-text"/>
              <w:jc w:val="center"/>
              <w:rPr>
                <w:lang w:val="en-GB"/>
              </w:rPr>
            </w:pPr>
            <w:r w:rsidRPr="00CF6324">
              <w:rPr>
                <w:lang w:val="en-GB"/>
              </w:rPr>
              <w:t>4</w:t>
            </w:r>
          </w:p>
        </w:tc>
      </w:tr>
      <w:tr w:rsidR="004F3CDC" w:rsidRPr="00CF6324" w14:paraId="02C9C487" w14:textId="3FDA58EA" w:rsidTr="008267B1">
        <w:trPr>
          <w:jc w:val="center"/>
        </w:trPr>
        <w:tc>
          <w:tcPr>
            <w:tcW w:w="811" w:type="dxa"/>
          </w:tcPr>
          <w:p w14:paraId="35788135" w14:textId="19D51A9F"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w,3</w:t>
            </w:r>
            <w:r w:rsidRPr="00CF6324">
              <w:rPr>
                <w:i/>
                <w:iCs/>
                <w:lang w:val="en-GB"/>
              </w:rPr>
              <w:t>= m</w:t>
            </w:r>
            <w:r w:rsidRPr="00CF6324">
              <w:rPr>
                <w:i/>
                <w:iCs/>
                <w:vertAlign w:val="subscript"/>
                <w:lang w:val="en-GB"/>
              </w:rPr>
              <w:t>3</w:t>
            </w:r>
          </w:p>
        </w:tc>
        <w:tc>
          <w:tcPr>
            <w:tcW w:w="1458" w:type="dxa"/>
          </w:tcPr>
          <w:p w14:paraId="1B6CF03D" w14:textId="12BE7D26" w:rsidR="004F3CDC" w:rsidRPr="00CF6324" w:rsidRDefault="008267B1" w:rsidP="004F3CDC">
            <w:pPr>
              <w:pStyle w:val="Els-table-text"/>
              <w:jc w:val="center"/>
              <w:rPr>
                <w:lang w:val="en-GB"/>
              </w:rPr>
            </w:pPr>
            <w:r w:rsidRPr="00CF6324">
              <w:rPr>
                <w:lang w:val="en-GB"/>
              </w:rPr>
              <w:t>[</w:t>
            </w:r>
            <w:r w:rsidR="004F3CDC" w:rsidRPr="00CF6324">
              <w:rPr>
                <w:lang w:val="en-GB"/>
              </w:rPr>
              <w:t>08:45 - 15:</w:t>
            </w:r>
            <w:r w:rsidRPr="00CF6324">
              <w:rPr>
                <w:lang w:val="en-GB"/>
              </w:rPr>
              <w:t>30)</w:t>
            </w:r>
          </w:p>
        </w:tc>
        <w:tc>
          <w:tcPr>
            <w:tcW w:w="1134" w:type="dxa"/>
          </w:tcPr>
          <w:p w14:paraId="3D491F2A" w14:textId="0D0E5D59" w:rsidR="004F3CDC" w:rsidRPr="00CF6324" w:rsidRDefault="004F3CDC" w:rsidP="004F3CDC">
            <w:pPr>
              <w:pStyle w:val="Els-table-text"/>
              <w:jc w:val="center"/>
              <w:rPr>
                <w:lang w:val="en-GB"/>
              </w:rPr>
            </w:pPr>
            <w:r w:rsidRPr="00CF6324">
              <w:rPr>
                <w:lang w:val="en-GB"/>
              </w:rPr>
              <w:t xml:space="preserve">6 h </w:t>
            </w:r>
            <w:r w:rsidR="008267B1" w:rsidRPr="00CF6324">
              <w:rPr>
                <w:lang w:val="en-GB"/>
              </w:rPr>
              <w:t>45</w:t>
            </w:r>
            <w:r w:rsidRPr="00CF6324">
              <w:rPr>
                <w:lang w:val="en-GB"/>
              </w:rPr>
              <w:t xml:space="preserve"> min</w:t>
            </w:r>
          </w:p>
        </w:tc>
        <w:tc>
          <w:tcPr>
            <w:tcW w:w="1134" w:type="dxa"/>
          </w:tcPr>
          <w:p w14:paraId="393D6147" w14:textId="0A908AC9" w:rsidR="004F3CDC" w:rsidRPr="00CF6324" w:rsidRDefault="004F3CDC" w:rsidP="004F3CDC">
            <w:pPr>
              <w:pStyle w:val="Els-table-text"/>
              <w:jc w:val="center"/>
              <w:rPr>
                <w:lang w:val="en-GB"/>
              </w:rPr>
            </w:pPr>
            <w:r w:rsidRPr="00CF6324">
              <w:rPr>
                <w:lang w:val="en-GB"/>
              </w:rPr>
              <w:t>27</w:t>
            </w:r>
          </w:p>
        </w:tc>
        <w:tc>
          <w:tcPr>
            <w:tcW w:w="1134" w:type="dxa"/>
          </w:tcPr>
          <w:p w14:paraId="572416F7" w14:textId="3EBBF44F"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c,3</w:t>
            </w:r>
          </w:p>
        </w:tc>
        <w:tc>
          <w:tcPr>
            <w:tcW w:w="1275" w:type="dxa"/>
          </w:tcPr>
          <w:p w14:paraId="667EC8BC" w14:textId="2A59902E" w:rsidR="004F3CDC" w:rsidRPr="00CF6324" w:rsidRDefault="008267B1" w:rsidP="004F3CDC">
            <w:pPr>
              <w:pStyle w:val="Els-table-text"/>
              <w:jc w:val="center"/>
              <w:rPr>
                <w:lang w:val="en-GB"/>
              </w:rPr>
            </w:pPr>
            <w:r w:rsidRPr="00CF6324">
              <w:rPr>
                <w:lang w:val="en-GB"/>
              </w:rPr>
              <w:t>[</w:t>
            </w:r>
            <w:r w:rsidR="004F3CDC" w:rsidRPr="00CF6324">
              <w:rPr>
                <w:lang w:val="en-GB"/>
              </w:rPr>
              <w:t>06:15 - 08:45</w:t>
            </w:r>
            <w:r w:rsidRPr="00CF6324">
              <w:rPr>
                <w:lang w:val="en-GB"/>
              </w:rPr>
              <w:t>]</w:t>
            </w:r>
          </w:p>
        </w:tc>
        <w:tc>
          <w:tcPr>
            <w:tcW w:w="993" w:type="dxa"/>
          </w:tcPr>
          <w:p w14:paraId="2B8A9FF3" w14:textId="07EAA987" w:rsidR="004F3CDC" w:rsidRPr="00CF6324" w:rsidRDefault="004F3CDC" w:rsidP="004F3CDC">
            <w:pPr>
              <w:pStyle w:val="Els-table-text"/>
              <w:jc w:val="center"/>
              <w:rPr>
                <w:lang w:val="en-GB"/>
              </w:rPr>
            </w:pPr>
            <w:r w:rsidRPr="00CF6324">
              <w:rPr>
                <w:lang w:val="en-GB"/>
              </w:rPr>
              <w:t>1 h</w:t>
            </w:r>
          </w:p>
        </w:tc>
        <w:tc>
          <w:tcPr>
            <w:tcW w:w="1134" w:type="dxa"/>
          </w:tcPr>
          <w:p w14:paraId="3691DA4E" w14:textId="1CDD1BB5" w:rsidR="004F3CDC" w:rsidRPr="00CF6324" w:rsidRDefault="004F3CDC" w:rsidP="004F3CDC">
            <w:pPr>
              <w:pStyle w:val="Els-table-text"/>
              <w:jc w:val="center"/>
              <w:rPr>
                <w:lang w:val="en-GB"/>
              </w:rPr>
            </w:pPr>
            <w:r w:rsidRPr="00CF6324">
              <w:rPr>
                <w:lang w:val="en-GB"/>
              </w:rPr>
              <w:t>4</w:t>
            </w:r>
          </w:p>
        </w:tc>
      </w:tr>
      <w:tr w:rsidR="004F3CDC" w:rsidRPr="00CF6324" w14:paraId="47BE287E" w14:textId="1470BF40" w:rsidTr="008267B1">
        <w:trPr>
          <w:jc w:val="center"/>
        </w:trPr>
        <w:tc>
          <w:tcPr>
            <w:tcW w:w="811" w:type="dxa"/>
          </w:tcPr>
          <w:p w14:paraId="37C027BB" w14:textId="68F087E9"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w,4</w:t>
            </w:r>
            <w:r w:rsidRPr="00CF6324">
              <w:rPr>
                <w:i/>
                <w:iCs/>
                <w:lang w:val="en-GB"/>
              </w:rPr>
              <w:t>= m</w:t>
            </w:r>
            <w:r w:rsidRPr="00CF6324">
              <w:rPr>
                <w:i/>
                <w:iCs/>
                <w:vertAlign w:val="subscript"/>
                <w:lang w:val="en-GB"/>
              </w:rPr>
              <w:t>4</w:t>
            </w:r>
          </w:p>
        </w:tc>
        <w:tc>
          <w:tcPr>
            <w:tcW w:w="1458" w:type="dxa"/>
          </w:tcPr>
          <w:p w14:paraId="6687C7CF" w14:textId="16E17EC7" w:rsidR="004F3CDC" w:rsidRPr="00CF6324" w:rsidRDefault="008267B1" w:rsidP="004F3CDC">
            <w:pPr>
              <w:pStyle w:val="Els-table-text"/>
              <w:jc w:val="center"/>
              <w:rPr>
                <w:lang w:val="en-GB"/>
              </w:rPr>
            </w:pPr>
            <w:r w:rsidRPr="00CF6324">
              <w:rPr>
                <w:lang w:val="en-GB"/>
              </w:rPr>
              <w:t>[</w:t>
            </w:r>
            <w:r w:rsidR="004F3CDC" w:rsidRPr="00CF6324">
              <w:rPr>
                <w:lang w:val="en-GB"/>
              </w:rPr>
              <w:t xml:space="preserve">15:30 </w:t>
            </w:r>
            <w:r w:rsidRPr="00CF6324">
              <w:rPr>
                <w:lang w:val="en-GB"/>
              </w:rPr>
              <w:t>–</w:t>
            </w:r>
            <w:r w:rsidR="004F3CDC" w:rsidRPr="00CF6324">
              <w:rPr>
                <w:lang w:val="en-GB"/>
              </w:rPr>
              <w:t xml:space="preserve"> 1</w:t>
            </w:r>
            <w:r w:rsidRPr="00CF6324">
              <w:rPr>
                <w:lang w:val="en-GB"/>
              </w:rPr>
              <w:t>9:00)</w:t>
            </w:r>
          </w:p>
        </w:tc>
        <w:tc>
          <w:tcPr>
            <w:tcW w:w="1134" w:type="dxa"/>
          </w:tcPr>
          <w:p w14:paraId="0209459E" w14:textId="4591E405" w:rsidR="004F3CDC" w:rsidRPr="00CF6324" w:rsidRDefault="008267B1" w:rsidP="004F3CDC">
            <w:pPr>
              <w:pStyle w:val="Els-table-text"/>
              <w:jc w:val="center"/>
              <w:rPr>
                <w:lang w:val="en-GB"/>
              </w:rPr>
            </w:pPr>
            <w:r w:rsidRPr="00CF6324">
              <w:rPr>
                <w:lang w:val="en-GB"/>
              </w:rPr>
              <w:t>3</w:t>
            </w:r>
            <w:r w:rsidR="004F3CDC" w:rsidRPr="00CF6324">
              <w:rPr>
                <w:lang w:val="en-GB"/>
              </w:rPr>
              <w:t xml:space="preserve"> h </w:t>
            </w:r>
            <w:r w:rsidRPr="00CF6324">
              <w:rPr>
                <w:lang w:val="en-GB"/>
              </w:rPr>
              <w:t>30</w:t>
            </w:r>
            <w:r w:rsidR="004F3CDC" w:rsidRPr="00CF6324">
              <w:rPr>
                <w:lang w:val="en-GB"/>
              </w:rPr>
              <w:t xml:space="preserve"> min</w:t>
            </w:r>
          </w:p>
        </w:tc>
        <w:tc>
          <w:tcPr>
            <w:tcW w:w="1134" w:type="dxa"/>
          </w:tcPr>
          <w:p w14:paraId="38C063B7" w14:textId="4C273E96" w:rsidR="004F3CDC" w:rsidRPr="00CF6324" w:rsidRDefault="004F3CDC" w:rsidP="004F3CDC">
            <w:pPr>
              <w:pStyle w:val="Els-table-text"/>
              <w:jc w:val="center"/>
              <w:rPr>
                <w:lang w:val="en-GB"/>
              </w:rPr>
            </w:pPr>
            <w:r w:rsidRPr="00CF6324">
              <w:rPr>
                <w:lang w:val="en-GB"/>
              </w:rPr>
              <w:t>14</w:t>
            </w:r>
          </w:p>
        </w:tc>
        <w:tc>
          <w:tcPr>
            <w:tcW w:w="1134" w:type="dxa"/>
          </w:tcPr>
          <w:p w14:paraId="601979BF" w14:textId="2E51BF69"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c,4</w:t>
            </w:r>
          </w:p>
        </w:tc>
        <w:tc>
          <w:tcPr>
            <w:tcW w:w="1275" w:type="dxa"/>
          </w:tcPr>
          <w:p w14:paraId="5CF050CA" w14:textId="0AE5BB92" w:rsidR="004F3CDC" w:rsidRPr="00CF6324" w:rsidRDefault="008267B1" w:rsidP="004F3CDC">
            <w:pPr>
              <w:pStyle w:val="Els-table-text"/>
              <w:jc w:val="center"/>
              <w:rPr>
                <w:lang w:val="en-GB"/>
              </w:rPr>
            </w:pPr>
            <w:r w:rsidRPr="00CF6324">
              <w:rPr>
                <w:lang w:val="en-GB"/>
              </w:rPr>
              <w:t>[</w:t>
            </w:r>
            <w:r w:rsidR="004F3CDC" w:rsidRPr="00CF6324">
              <w:rPr>
                <w:lang w:val="en-GB"/>
              </w:rPr>
              <w:t>08:45 - 15:30</w:t>
            </w:r>
            <w:r w:rsidRPr="00CF6324">
              <w:rPr>
                <w:lang w:val="en-GB"/>
              </w:rPr>
              <w:t>]</w:t>
            </w:r>
            <w:r w:rsidR="004F3CDC" w:rsidRPr="00CF6324">
              <w:rPr>
                <w:lang w:val="en-GB"/>
              </w:rPr>
              <w:t xml:space="preserve"> </w:t>
            </w:r>
          </w:p>
        </w:tc>
        <w:tc>
          <w:tcPr>
            <w:tcW w:w="993" w:type="dxa"/>
          </w:tcPr>
          <w:p w14:paraId="73A7E2CF" w14:textId="64B71AC6" w:rsidR="004F3CDC" w:rsidRPr="00CF6324" w:rsidRDefault="004F3CDC" w:rsidP="004F3CDC">
            <w:pPr>
              <w:pStyle w:val="Els-table-text"/>
              <w:jc w:val="center"/>
              <w:rPr>
                <w:lang w:val="en-GB"/>
              </w:rPr>
            </w:pPr>
            <w:r w:rsidRPr="00CF6324">
              <w:rPr>
                <w:lang w:val="en-GB"/>
              </w:rPr>
              <w:t>1 h</w:t>
            </w:r>
          </w:p>
        </w:tc>
        <w:tc>
          <w:tcPr>
            <w:tcW w:w="1134" w:type="dxa"/>
          </w:tcPr>
          <w:p w14:paraId="4465B6B8" w14:textId="722B4C45" w:rsidR="004F3CDC" w:rsidRPr="00CF6324" w:rsidRDefault="004F3CDC" w:rsidP="004F3CDC">
            <w:pPr>
              <w:pStyle w:val="Els-table-text"/>
              <w:jc w:val="center"/>
              <w:rPr>
                <w:lang w:val="en-GB"/>
              </w:rPr>
            </w:pPr>
            <w:r w:rsidRPr="00CF6324">
              <w:rPr>
                <w:lang w:val="en-GB"/>
              </w:rPr>
              <w:t>4</w:t>
            </w:r>
          </w:p>
        </w:tc>
      </w:tr>
      <w:tr w:rsidR="004F3CDC" w:rsidRPr="00CF6324" w14:paraId="09B49218" w14:textId="0D1F7ABA" w:rsidTr="008267B1">
        <w:trPr>
          <w:jc w:val="center"/>
        </w:trPr>
        <w:tc>
          <w:tcPr>
            <w:tcW w:w="811" w:type="dxa"/>
            <w:tcBorders>
              <w:bottom w:val="single" w:sz="4" w:space="0" w:color="auto"/>
            </w:tcBorders>
          </w:tcPr>
          <w:p w14:paraId="4423727C" w14:textId="49BF588A"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w,5</w:t>
            </w:r>
            <w:r w:rsidRPr="00CF6324">
              <w:rPr>
                <w:i/>
                <w:iCs/>
                <w:lang w:val="en-GB"/>
              </w:rPr>
              <w:t>= m</w:t>
            </w:r>
            <w:r w:rsidRPr="00CF6324">
              <w:rPr>
                <w:i/>
                <w:iCs/>
                <w:vertAlign w:val="subscript"/>
                <w:lang w:val="en-GB"/>
              </w:rPr>
              <w:t>5</w:t>
            </w:r>
          </w:p>
        </w:tc>
        <w:tc>
          <w:tcPr>
            <w:tcW w:w="1458" w:type="dxa"/>
            <w:tcBorders>
              <w:bottom w:val="single" w:sz="4" w:space="0" w:color="auto"/>
            </w:tcBorders>
          </w:tcPr>
          <w:p w14:paraId="591D70DD" w14:textId="7671C8D2" w:rsidR="004F3CDC" w:rsidRPr="00CF6324" w:rsidRDefault="008267B1" w:rsidP="004F3CDC">
            <w:pPr>
              <w:pStyle w:val="Els-table-text"/>
              <w:jc w:val="center"/>
              <w:rPr>
                <w:lang w:val="en-GB"/>
              </w:rPr>
            </w:pPr>
            <w:r w:rsidRPr="00CF6324">
              <w:rPr>
                <w:lang w:val="en-GB"/>
              </w:rPr>
              <w:t>[</w:t>
            </w:r>
            <w:r w:rsidR="004F3CDC" w:rsidRPr="00CF6324">
              <w:rPr>
                <w:lang w:val="en-GB"/>
              </w:rPr>
              <w:t xml:space="preserve">19:00 </w:t>
            </w:r>
            <w:r w:rsidRPr="00CF6324">
              <w:rPr>
                <w:lang w:val="en-GB"/>
              </w:rPr>
              <w:t>–</w:t>
            </w:r>
            <w:r w:rsidR="004F3CDC" w:rsidRPr="00CF6324">
              <w:rPr>
                <w:lang w:val="en-GB"/>
              </w:rPr>
              <w:t xml:space="preserve"> 2</w:t>
            </w:r>
            <w:r w:rsidRPr="00CF6324">
              <w:rPr>
                <w:lang w:val="en-GB"/>
              </w:rPr>
              <w:t>4:00)</w:t>
            </w:r>
          </w:p>
        </w:tc>
        <w:tc>
          <w:tcPr>
            <w:tcW w:w="1134" w:type="dxa"/>
            <w:tcBorders>
              <w:bottom w:val="single" w:sz="4" w:space="0" w:color="auto"/>
            </w:tcBorders>
          </w:tcPr>
          <w:p w14:paraId="597FA294" w14:textId="73371F21" w:rsidR="004F3CDC" w:rsidRPr="00CF6324" w:rsidRDefault="008267B1" w:rsidP="004F3CDC">
            <w:pPr>
              <w:pStyle w:val="Els-table-text"/>
              <w:jc w:val="center"/>
              <w:rPr>
                <w:lang w:val="en-GB"/>
              </w:rPr>
            </w:pPr>
            <w:r w:rsidRPr="00CF6324">
              <w:rPr>
                <w:lang w:val="en-GB"/>
              </w:rPr>
              <w:t>5</w:t>
            </w:r>
            <w:r w:rsidR="004F3CDC" w:rsidRPr="00CF6324">
              <w:rPr>
                <w:lang w:val="en-GB"/>
              </w:rPr>
              <w:t xml:space="preserve"> h </w:t>
            </w:r>
            <w:r w:rsidRPr="00CF6324">
              <w:rPr>
                <w:lang w:val="en-GB"/>
              </w:rPr>
              <w:t>00</w:t>
            </w:r>
            <w:r w:rsidR="004F3CDC" w:rsidRPr="00CF6324">
              <w:rPr>
                <w:lang w:val="en-GB"/>
              </w:rPr>
              <w:t xml:space="preserve"> min</w:t>
            </w:r>
          </w:p>
        </w:tc>
        <w:tc>
          <w:tcPr>
            <w:tcW w:w="1134" w:type="dxa"/>
            <w:tcBorders>
              <w:bottom w:val="single" w:sz="4" w:space="0" w:color="auto"/>
            </w:tcBorders>
          </w:tcPr>
          <w:p w14:paraId="108CEEDF" w14:textId="38E058DD" w:rsidR="004F3CDC" w:rsidRPr="00CF6324" w:rsidRDefault="004F3CDC" w:rsidP="004F3CDC">
            <w:pPr>
              <w:pStyle w:val="Els-table-text"/>
              <w:jc w:val="center"/>
              <w:rPr>
                <w:lang w:val="en-GB"/>
              </w:rPr>
            </w:pPr>
            <w:r w:rsidRPr="00CF6324">
              <w:rPr>
                <w:lang w:val="en-GB"/>
              </w:rPr>
              <w:t>20</w:t>
            </w:r>
          </w:p>
        </w:tc>
        <w:tc>
          <w:tcPr>
            <w:tcW w:w="1134" w:type="dxa"/>
            <w:tcBorders>
              <w:bottom w:val="single" w:sz="4" w:space="0" w:color="auto"/>
            </w:tcBorders>
          </w:tcPr>
          <w:p w14:paraId="2F03641C" w14:textId="68135930"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c,5</w:t>
            </w:r>
          </w:p>
        </w:tc>
        <w:tc>
          <w:tcPr>
            <w:tcW w:w="1275" w:type="dxa"/>
            <w:tcBorders>
              <w:bottom w:val="single" w:sz="4" w:space="0" w:color="auto"/>
            </w:tcBorders>
          </w:tcPr>
          <w:p w14:paraId="74604C25" w14:textId="48FCFAC5" w:rsidR="004F3CDC" w:rsidRPr="00CF6324" w:rsidRDefault="008267B1" w:rsidP="004F3CDC">
            <w:pPr>
              <w:pStyle w:val="Els-table-text"/>
              <w:jc w:val="center"/>
              <w:rPr>
                <w:lang w:val="en-GB"/>
              </w:rPr>
            </w:pPr>
            <w:r w:rsidRPr="00CF6324">
              <w:rPr>
                <w:lang w:val="en-GB"/>
              </w:rPr>
              <w:t>[</w:t>
            </w:r>
            <w:r w:rsidR="004F3CDC" w:rsidRPr="00CF6324">
              <w:rPr>
                <w:lang w:val="en-GB"/>
              </w:rPr>
              <w:t>15:30 - 19:00</w:t>
            </w:r>
            <w:r w:rsidRPr="00CF6324">
              <w:rPr>
                <w:lang w:val="en-GB"/>
              </w:rPr>
              <w:t>]</w:t>
            </w:r>
            <w:r w:rsidR="004F3CDC" w:rsidRPr="00CF6324">
              <w:rPr>
                <w:lang w:val="en-GB"/>
              </w:rPr>
              <w:t xml:space="preserve"> </w:t>
            </w:r>
          </w:p>
        </w:tc>
        <w:tc>
          <w:tcPr>
            <w:tcW w:w="993" w:type="dxa"/>
            <w:tcBorders>
              <w:bottom w:val="single" w:sz="4" w:space="0" w:color="auto"/>
            </w:tcBorders>
          </w:tcPr>
          <w:p w14:paraId="6188524A" w14:textId="73BFD62C" w:rsidR="004F3CDC" w:rsidRPr="00CF6324" w:rsidRDefault="004F3CDC" w:rsidP="004F3CDC">
            <w:pPr>
              <w:pStyle w:val="Els-table-text"/>
              <w:jc w:val="center"/>
              <w:rPr>
                <w:lang w:val="en-GB"/>
              </w:rPr>
            </w:pPr>
            <w:r w:rsidRPr="00CF6324">
              <w:rPr>
                <w:lang w:val="en-GB"/>
              </w:rPr>
              <w:t>1 h</w:t>
            </w:r>
          </w:p>
        </w:tc>
        <w:tc>
          <w:tcPr>
            <w:tcW w:w="1134" w:type="dxa"/>
            <w:tcBorders>
              <w:bottom w:val="single" w:sz="4" w:space="0" w:color="auto"/>
            </w:tcBorders>
          </w:tcPr>
          <w:p w14:paraId="0BB3E8CC" w14:textId="356054CD" w:rsidR="004F3CDC" w:rsidRPr="00CF6324" w:rsidRDefault="004F3CDC" w:rsidP="004F3CDC">
            <w:pPr>
              <w:pStyle w:val="Els-table-text"/>
              <w:jc w:val="center"/>
              <w:rPr>
                <w:lang w:val="en-GB"/>
              </w:rPr>
            </w:pPr>
            <w:r w:rsidRPr="00CF6324">
              <w:rPr>
                <w:lang w:val="en-GB"/>
              </w:rPr>
              <w:t>4</w:t>
            </w:r>
          </w:p>
        </w:tc>
      </w:tr>
    </w:tbl>
    <w:p w14:paraId="2E1D3494" w14:textId="77777777" w:rsidR="001A76C4" w:rsidRPr="00CF6324" w:rsidRDefault="001A76C4" w:rsidP="001A76C4"/>
    <w:p w14:paraId="1E786CF9" w14:textId="77777777" w:rsidR="00672C01" w:rsidRPr="00CF6324" w:rsidRDefault="00672C01" w:rsidP="00672C01"/>
    <w:p w14:paraId="6C4E0856" w14:textId="496E6F7D" w:rsidR="0050636D" w:rsidRPr="00CF6324" w:rsidRDefault="00E23160" w:rsidP="001A6E5C">
      <w:pPr>
        <w:pStyle w:val="Els-body-text-large"/>
        <w:rPr>
          <w:lang w:val="en-GB"/>
        </w:rPr>
      </w:pPr>
      <w:commentRangeStart w:id="30"/>
      <w:r w:rsidRPr="00CF6324">
        <w:rPr>
          <w:b/>
          <w:bCs/>
          <w:lang w:val="en-GB"/>
        </w:rPr>
        <w:t>Contextual matrix profile</w:t>
      </w:r>
      <w:commentRangeEnd w:id="30"/>
      <w:r w:rsidR="008478CA" w:rsidRPr="00CF6324">
        <w:rPr>
          <w:rStyle w:val="Rimandocommento"/>
          <w:lang w:val="en-GB"/>
        </w:rPr>
        <w:commentReference w:id="30"/>
      </w:r>
      <w:r w:rsidRPr="00CF6324">
        <w:rPr>
          <w:b/>
          <w:bCs/>
          <w:lang w:val="en-GB"/>
        </w:rPr>
        <w:t xml:space="preserve">. </w:t>
      </w:r>
      <w:r w:rsidR="004C6FDB" w:rsidRPr="00CF6324">
        <w:rPr>
          <w:lang w:val="en-GB"/>
        </w:rPr>
        <w:t xml:space="preserve">The CMP </w:t>
      </w:r>
      <w:r w:rsidR="005972A6" w:rsidRPr="00CF6324">
        <w:rPr>
          <w:lang w:val="en-GB"/>
        </w:rPr>
        <w:t>calculation</w:t>
      </w:r>
      <w:r w:rsidR="004C6FDB" w:rsidRPr="00CF6324">
        <w:rPr>
          <w:lang w:val="en-GB"/>
        </w:rPr>
        <w:t xml:space="preserve"> was performed </w:t>
      </w:r>
      <w:r w:rsidR="00B717D4" w:rsidRPr="00CF6324">
        <w:rPr>
          <w:lang w:val="en-GB"/>
        </w:rPr>
        <w:t xml:space="preserve">using </w:t>
      </w:r>
      <w:r w:rsidR="004C6FDB" w:rsidRPr="00CF6324">
        <w:rPr>
          <w:lang w:val="en-GB"/>
        </w:rPr>
        <w:t xml:space="preserve">the </w:t>
      </w:r>
      <w:r w:rsidR="00D472CB" w:rsidRPr="00CF6324">
        <w:rPr>
          <w:lang w:val="en-GB"/>
        </w:rPr>
        <w:t xml:space="preserve">open source </w:t>
      </w:r>
      <w:r w:rsidR="004C6FDB" w:rsidRPr="00CF6324">
        <w:rPr>
          <w:lang w:val="en-GB"/>
        </w:rPr>
        <w:t xml:space="preserve">Python library </w:t>
      </w:r>
      <w:r w:rsidR="00D472CB" w:rsidRPr="00CF6324">
        <w:rPr>
          <w:lang w:val="en-GB"/>
        </w:rPr>
        <w:fldChar w:fldCharType="begin" w:fldLock="1"/>
      </w:r>
      <w:r w:rsidR="0094555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D472CB" w:rsidRPr="00CF6324">
        <w:rPr>
          <w:lang w:val="en-GB"/>
        </w:rPr>
        <w:fldChar w:fldCharType="separate"/>
      </w:r>
      <w:r w:rsidR="0079021D" w:rsidRPr="0079021D">
        <w:rPr>
          <w:noProof/>
          <w:lang w:val="en-GB"/>
        </w:rPr>
        <w:t>[33]</w:t>
      </w:r>
      <w:r w:rsidR="00D472CB" w:rsidRPr="00CF6324">
        <w:rPr>
          <w:lang w:val="en-GB"/>
        </w:rPr>
        <w:fldChar w:fldCharType="end"/>
      </w:r>
      <w:r w:rsidR="0050636D" w:rsidRPr="00CF6324">
        <w:rPr>
          <w:lang w:val="en-GB"/>
        </w:rPr>
        <w:t>. In figure is presented the CMP calculated for the context. The global CMP can be further divided into groups (right).</w:t>
      </w:r>
      <w:r w:rsidR="009A37D8" w:rsidRPr="00CF6324">
        <w:rPr>
          <w:lang w:val="en-GB"/>
        </w:rPr>
        <w:t xml:space="preserve"> In the following the authors decided to present the results for context 2.</w:t>
      </w:r>
    </w:p>
    <w:p w14:paraId="5F1E308F" w14:textId="2439D503" w:rsidR="00672C01" w:rsidRPr="00CF6324" w:rsidRDefault="00672C01" w:rsidP="00672C01"/>
    <w:p w14:paraId="74D14DD5" w14:textId="7BFFD4A7" w:rsidR="00672C01" w:rsidRPr="00CF6324" w:rsidRDefault="00AB7090" w:rsidP="00672C01">
      <w:pPr>
        <w:spacing w:line="360" w:lineRule="auto"/>
        <w:jc w:val="center"/>
      </w:pPr>
      <w:r w:rsidRPr="00CF6324">
        <w:rPr>
          <w:noProof/>
        </w:rPr>
        <w:drawing>
          <wp:inline distT="0" distB="0" distL="0" distR="0" wp14:anchorId="009CCE85" wp14:editId="208E0447">
            <wp:extent cx="6116320" cy="3076575"/>
            <wp:effectExtent l="0" t="0" r="5080" b="0"/>
            <wp:docPr id="2" name="Immagine 2"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elettronic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3076575"/>
                    </a:xfrm>
                    <a:prstGeom prst="rect">
                      <a:avLst/>
                    </a:prstGeom>
                  </pic:spPr>
                </pic:pic>
              </a:graphicData>
            </a:graphic>
          </wp:inline>
        </w:drawing>
      </w:r>
    </w:p>
    <w:p w14:paraId="59AD9F9E" w14:textId="45D2F6E3" w:rsidR="00672C01" w:rsidRPr="00CF6324" w:rsidRDefault="005B0274" w:rsidP="001A6E5C">
      <w:pPr>
        <w:pStyle w:val="Els-caption"/>
        <w:jc w:val="center"/>
        <w:rPr>
          <w:lang w:val="en-GB"/>
        </w:rPr>
      </w:pPr>
      <w:r w:rsidRPr="00CF6324">
        <w:rPr>
          <w:lang w:val="en-GB"/>
        </w:rPr>
        <w:t>Figure</w:t>
      </w:r>
      <w:r w:rsidR="00672C01" w:rsidRPr="00CF6324">
        <w:rPr>
          <w:lang w:val="en-GB"/>
        </w:rPr>
        <w:t xml:space="preserve"> 1. (a) first picture; (b) second picture.</w:t>
      </w:r>
    </w:p>
    <w:p w14:paraId="62B2E3DA" w14:textId="49BF2FB8" w:rsidR="0066703F" w:rsidRPr="00CF6324" w:rsidRDefault="0066703F" w:rsidP="0031074E">
      <w:pPr>
        <w:pStyle w:val="Els-2ndorder-head"/>
        <w:rPr>
          <w:lang w:val="en-GB"/>
        </w:rPr>
      </w:pPr>
      <w:r w:rsidRPr="00CF6324">
        <w:rPr>
          <w:lang w:val="en-GB"/>
        </w:rPr>
        <w:t>Anomaly detection</w:t>
      </w:r>
      <w:r w:rsidR="00230A61" w:rsidRPr="00CF6324">
        <w:rPr>
          <w:lang w:val="en-GB"/>
        </w:rPr>
        <w:t xml:space="preserve"> phase</w:t>
      </w:r>
    </w:p>
    <w:p w14:paraId="0D311858" w14:textId="79C0667D" w:rsidR="009B66CF" w:rsidRPr="00CF6324" w:rsidRDefault="0050636D" w:rsidP="009A37D8">
      <w:pPr>
        <w:pStyle w:val="Els-body-text-large"/>
        <w:rPr>
          <w:lang w:val="en-GB"/>
        </w:rPr>
      </w:pPr>
      <w:r w:rsidRPr="00CF6324">
        <w:rPr>
          <w:lang w:val="en-GB"/>
        </w:rPr>
        <w:t xml:space="preserve">The anomaly detection module takes as input the contextual matrix profile for a give group and for each row/column (i.e., for each day) computes the median of the Euclidean distances. On this vector are then applied the anomaly detection methods presented in the method sections. The IQR method considers only the positive outliers over 1.5IQR, the z-score only the positive observations over 2 and gest observations considered outliers with a 0.05 tolerance. The elbow method, since it is a pure graphical method is implemented through the python </w:t>
      </w:r>
      <w:r w:rsidR="006C0DA8" w:rsidRPr="00CF6324">
        <w:rPr>
          <w:lang w:val="en-GB"/>
        </w:rPr>
        <w:t>library</w:t>
      </w:r>
      <w:r w:rsidRPr="00CF6324">
        <w:rPr>
          <w:lang w:val="en-GB"/>
        </w:rPr>
        <w:t xml:space="preserve"> knee that </w:t>
      </w:r>
    </w:p>
    <w:p w14:paraId="140A32E8" w14:textId="6528C736" w:rsidR="009B66CF" w:rsidRPr="00CF6324" w:rsidRDefault="002D32A7" w:rsidP="009A37D8">
      <w:pPr>
        <w:pStyle w:val="Els-body-text-large"/>
        <w:rPr>
          <w:lang w:val="en-GB"/>
        </w:rPr>
      </w:pPr>
      <w:r w:rsidRPr="00CF6324">
        <w:rPr>
          <w:lang w:val="en-GB"/>
        </w:rPr>
        <w:lastRenderedPageBreak/>
        <w:t xml:space="preserve">In figure is presented </w:t>
      </w:r>
      <w:r w:rsidR="009A37D8" w:rsidRPr="00CF6324">
        <w:rPr>
          <w:lang w:val="en-GB"/>
        </w:rPr>
        <w:t>for group 2 (cluster)</w:t>
      </w:r>
      <w:r w:rsidR="000C6C6C" w:rsidRPr="00CF6324">
        <w:rPr>
          <w:lang w:val="en-GB"/>
        </w:rPr>
        <w:t xml:space="preserve"> </w:t>
      </w:r>
      <w:r w:rsidRPr="00CF6324">
        <w:rPr>
          <w:lang w:val="en-GB"/>
        </w:rPr>
        <w:t xml:space="preserve">the results </w:t>
      </w:r>
      <w:r w:rsidR="009A37D8" w:rsidRPr="00CF6324">
        <w:rPr>
          <w:lang w:val="en-GB"/>
        </w:rPr>
        <w:t xml:space="preserve">anomaly detection results for the four different methods. </w:t>
      </w:r>
      <w:proofErr w:type="gramStart"/>
      <w:r w:rsidR="009A37D8" w:rsidRPr="00CF6324">
        <w:rPr>
          <w:lang w:val="en-GB"/>
        </w:rPr>
        <w:t>In particular 4</w:t>
      </w:r>
      <w:proofErr w:type="gramEnd"/>
      <w:r w:rsidR="009A37D8" w:rsidRPr="00CF6324">
        <w:rPr>
          <w:lang w:val="en-GB"/>
        </w:rPr>
        <w:t xml:space="preserve"> anomalies are found in IQR x in z</w:t>
      </w:r>
      <w:r w:rsidR="006C0DA8">
        <w:rPr>
          <w:lang w:val="en-GB"/>
        </w:rPr>
        <w:t>-</w:t>
      </w:r>
      <w:r w:rsidR="009A37D8" w:rsidRPr="00CF6324">
        <w:rPr>
          <w:lang w:val="en-GB"/>
        </w:rPr>
        <w:t xml:space="preserve">score etc. </w:t>
      </w:r>
    </w:p>
    <w:p w14:paraId="796D6BE9" w14:textId="77777777" w:rsidR="00202AA1" w:rsidRPr="00CF6324" w:rsidRDefault="00202AA1" w:rsidP="00202AA1">
      <w:pPr>
        <w:spacing w:line="360" w:lineRule="auto"/>
      </w:pPr>
    </w:p>
    <w:p w14:paraId="59106895" w14:textId="2F916F73" w:rsidR="009A37D8" w:rsidRPr="00CF6324" w:rsidRDefault="00202AA1" w:rsidP="00202AA1">
      <w:pPr>
        <w:spacing w:line="360" w:lineRule="auto"/>
      </w:pPr>
      <w:commentRangeStart w:id="31"/>
      <w:commentRangeStart w:id="32"/>
      <w:r w:rsidRPr="00CF6324">
        <w:rPr>
          <w:noProof/>
        </w:rPr>
        <w:drawing>
          <wp:inline distT="0" distB="0" distL="0" distR="0" wp14:anchorId="71B7B46B" wp14:editId="2E37D920">
            <wp:extent cx="6116320" cy="1223010"/>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223010"/>
                    </a:xfrm>
                    <a:prstGeom prst="rect">
                      <a:avLst/>
                    </a:prstGeom>
                  </pic:spPr>
                </pic:pic>
              </a:graphicData>
            </a:graphic>
          </wp:inline>
        </w:drawing>
      </w:r>
      <w:commentRangeEnd w:id="31"/>
      <w:r w:rsidR="00CB108B" w:rsidRPr="00CF6324">
        <w:rPr>
          <w:rStyle w:val="Rimandocommento"/>
        </w:rPr>
        <w:commentReference w:id="31"/>
      </w:r>
      <w:commentRangeEnd w:id="32"/>
      <w:r w:rsidR="00382051" w:rsidRPr="00CF6324">
        <w:rPr>
          <w:rStyle w:val="Rimandocommento"/>
        </w:rPr>
        <w:commentReference w:id="32"/>
      </w:r>
    </w:p>
    <w:p w14:paraId="1E86C242" w14:textId="0EBB7256" w:rsidR="009A37D8" w:rsidRPr="00CF6324" w:rsidRDefault="005B0274" w:rsidP="001A6E5C">
      <w:pPr>
        <w:pStyle w:val="Els-caption"/>
        <w:jc w:val="center"/>
        <w:rPr>
          <w:lang w:val="en-GB"/>
        </w:rPr>
      </w:pPr>
      <w:r w:rsidRPr="00CF6324">
        <w:rPr>
          <w:lang w:val="en-GB"/>
        </w:rPr>
        <w:t>Figure</w:t>
      </w:r>
      <w:r w:rsidR="009A37D8" w:rsidRPr="00CF6324">
        <w:rPr>
          <w:lang w:val="en-GB"/>
        </w:rPr>
        <w:t xml:space="preserve"> 1. (a) first picture; (b) second picture.</w:t>
      </w:r>
    </w:p>
    <w:p w14:paraId="4C1191BA" w14:textId="7E92C12F" w:rsidR="009A37D8" w:rsidRPr="00CF6324" w:rsidRDefault="009A37D8" w:rsidP="001A6E5C">
      <w:pPr>
        <w:pStyle w:val="Els-body-text-large"/>
        <w:rPr>
          <w:lang w:val="en-GB"/>
        </w:rPr>
      </w:pPr>
      <w:r w:rsidRPr="00CF6324">
        <w:rPr>
          <w:lang w:val="en-GB"/>
        </w:rPr>
        <w:t xml:space="preserve">Each method </w:t>
      </w:r>
      <w:proofErr w:type="gramStart"/>
      <w:r w:rsidRPr="00CF6324">
        <w:rPr>
          <w:lang w:val="en-GB"/>
        </w:rPr>
        <w:t>return</w:t>
      </w:r>
      <w:proofErr w:type="gramEnd"/>
      <w:r w:rsidRPr="00CF6324">
        <w:rPr>
          <w:lang w:val="en-GB"/>
        </w:rPr>
        <w:t xml:space="preserve"> a Boolean value 1 (outlier) 0 (not outlier). Then the severity is calculated by summing up the methods. The severity is ranked between 0 and 4. the detected profiles are presented in figure are presented the figure </w:t>
      </w:r>
    </w:p>
    <w:p w14:paraId="6F6B8E5A" w14:textId="0C410989" w:rsidR="00672C01" w:rsidRPr="00CF6324" w:rsidRDefault="00672C01" w:rsidP="00672C01"/>
    <w:p w14:paraId="3F1E3CDE" w14:textId="0A135062" w:rsidR="00672C01" w:rsidRPr="00CF6324" w:rsidRDefault="009812C8" w:rsidP="00672C01">
      <w:pPr>
        <w:spacing w:line="360" w:lineRule="auto"/>
        <w:jc w:val="center"/>
      </w:pPr>
      <w:commentRangeStart w:id="33"/>
      <w:r w:rsidRPr="00CF6324">
        <w:rPr>
          <w:noProof/>
        </w:rPr>
        <w:drawing>
          <wp:inline distT="0" distB="0" distL="0" distR="0" wp14:anchorId="525B7D97" wp14:editId="21FF837D">
            <wp:extent cx="6116320" cy="2145030"/>
            <wp:effectExtent l="0" t="0" r="508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2145030"/>
                    </a:xfrm>
                    <a:prstGeom prst="rect">
                      <a:avLst/>
                    </a:prstGeom>
                  </pic:spPr>
                </pic:pic>
              </a:graphicData>
            </a:graphic>
          </wp:inline>
        </w:drawing>
      </w:r>
      <w:commentRangeEnd w:id="33"/>
      <w:r w:rsidR="00CB108B" w:rsidRPr="00CF6324">
        <w:rPr>
          <w:rStyle w:val="Rimandocommento"/>
        </w:rPr>
        <w:commentReference w:id="33"/>
      </w:r>
    </w:p>
    <w:p w14:paraId="0611F488" w14:textId="420E6484" w:rsidR="00672C01" w:rsidRPr="00CF6324" w:rsidRDefault="005B0274" w:rsidP="00672C01">
      <w:pPr>
        <w:pStyle w:val="Els-caption"/>
        <w:jc w:val="center"/>
        <w:rPr>
          <w:lang w:val="en-GB"/>
        </w:rPr>
      </w:pPr>
      <w:r w:rsidRPr="00CF6324">
        <w:rPr>
          <w:lang w:val="en-GB"/>
        </w:rPr>
        <w:t>Figure</w:t>
      </w:r>
      <w:r w:rsidR="00672C01" w:rsidRPr="00CF6324">
        <w:rPr>
          <w:lang w:val="en-GB"/>
        </w:rPr>
        <w:t xml:space="preserve"> 1. (a) first picture; (b) second picture.</w:t>
      </w:r>
    </w:p>
    <w:p w14:paraId="3617838B" w14:textId="4283419E" w:rsidR="00672C01" w:rsidRPr="004F5B01" w:rsidRDefault="004F5B01" w:rsidP="00672C01">
      <w:pPr>
        <w:rPr>
          <w:lang w:val="it-IT"/>
        </w:rPr>
      </w:pPr>
      <w:r w:rsidRPr="004F5B01">
        <w:rPr>
          <w:lang w:val="it-IT"/>
        </w:rPr>
        <w:t>Temperature energia score percentile</w:t>
      </w:r>
    </w:p>
    <w:p w14:paraId="08EF84FA" w14:textId="087CE10B" w:rsidR="004F5B01" w:rsidRDefault="004F5B01" w:rsidP="00672C01">
      <w:pPr>
        <w:rPr>
          <w:lang w:val="it-IT"/>
        </w:rPr>
      </w:pPr>
      <w:r w:rsidRPr="004F5B01">
        <w:rPr>
          <w:lang w:val="it-IT"/>
        </w:rPr>
        <w:t>Hi</w:t>
      </w:r>
      <w:r>
        <w:rPr>
          <w:lang w:val="it-IT"/>
        </w:rPr>
        <w:t xml:space="preserve">gh </w:t>
      </w:r>
      <w:proofErr w:type="spellStart"/>
      <w:r>
        <w:rPr>
          <w:lang w:val="it-IT"/>
        </w:rPr>
        <w:t>high</w:t>
      </w:r>
      <w:proofErr w:type="spellEnd"/>
    </w:p>
    <w:p w14:paraId="39D222B0" w14:textId="56DE01DB" w:rsidR="004F5B01" w:rsidRDefault="004F5B01" w:rsidP="00672C01">
      <w:pPr>
        <w:rPr>
          <w:lang w:val="it-IT"/>
        </w:rPr>
      </w:pPr>
      <w:r>
        <w:rPr>
          <w:lang w:val="it-IT"/>
        </w:rPr>
        <w:t xml:space="preserve">Tabella per poi visualizzare </w:t>
      </w:r>
    </w:p>
    <w:p w14:paraId="1DFA1536" w14:textId="336AC020" w:rsidR="004F5B01" w:rsidRDefault="004F5B01" w:rsidP="00672C01">
      <w:pPr>
        <w:rPr>
          <w:lang w:val="it-IT"/>
        </w:rPr>
      </w:pPr>
      <w:proofErr w:type="spellStart"/>
      <w:r>
        <w:rPr>
          <w:lang w:val="it-IT"/>
        </w:rPr>
        <w:t>Context</w:t>
      </w:r>
      <w:proofErr w:type="spellEnd"/>
      <w:r>
        <w:rPr>
          <w:lang w:val="it-IT"/>
        </w:rPr>
        <w:t xml:space="preserve"> cluster</w:t>
      </w:r>
    </w:p>
    <w:p w14:paraId="3C1A4536" w14:textId="5045CD0F" w:rsidR="004F5B01" w:rsidRDefault="004F5B01" w:rsidP="00672C01">
      <w:pPr>
        <w:rPr>
          <w:lang w:val="it-IT"/>
        </w:rPr>
      </w:pPr>
      <w:r>
        <w:rPr>
          <w:lang w:val="it-IT"/>
        </w:rPr>
        <w:t xml:space="preserve">Filtro multidimensionale </w:t>
      </w:r>
    </w:p>
    <w:p w14:paraId="0D4D4239" w14:textId="1D7BEFD5" w:rsidR="004F5B01" w:rsidRDefault="004F5B01" w:rsidP="00672C01">
      <w:pPr>
        <w:rPr>
          <w:lang w:val="it-IT"/>
        </w:rPr>
      </w:pPr>
      <w:proofErr w:type="spellStart"/>
      <w:r>
        <w:rPr>
          <w:lang w:val="it-IT"/>
        </w:rPr>
        <w:t>Centroide</w:t>
      </w:r>
      <w:proofErr w:type="spellEnd"/>
      <w:r>
        <w:rPr>
          <w:lang w:val="it-IT"/>
        </w:rPr>
        <w:t xml:space="preserve"> energia</w:t>
      </w:r>
    </w:p>
    <w:p w14:paraId="36AC7899" w14:textId="0AD42FF6" w:rsidR="004F5B01" w:rsidRDefault="004F5B01" w:rsidP="00672C01">
      <w:pPr>
        <w:rPr>
          <w:lang w:val="it-IT"/>
        </w:rPr>
      </w:pPr>
      <w:proofErr w:type="spellStart"/>
      <w:r>
        <w:rPr>
          <w:lang w:val="it-IT"/>
        </w:rPr>
        <w:t>Zscore</w:t>
      </w:r>
      <w:proofErr w:type="spellEnd"/>
      <w:r>
        <w:rPr>
          <w:lang w:val="it-IT"/>
        </w:rPr>
        <w:t xml:space="preserve"> con temperatura</w:t>
      </w:r>
      <w:r w:rsidR="00387D1C">
        <w:rPr>
          <w:lang w:val="it-IT"/>
        </w:rPr>
        <w:t xml:space="preserve"> ed energia</w:t>
      </w:r>
    </w:p>
    <w:p w14:paraId="0940A33F" w14:textId="77777777" w:rsidR="00387D1C" w:rsidRDefault="00387D1C" w:rsidP="00672C01">
      <w:pPr>
        <w:rPr>
          <w:lang w:val="it-IT"/>
        </w:rPr>
      </w:pPr>
    </w:p>
    <w:p w14:paraId="6A42BDE5" w14:textId="77777777" w:rsidR="004F5B01" w:rsidRPr="004F5B01" w:rsidRDefault="004F5B01" w:rsidP="00672C01">
      <w:pPr>
        <w:rPr>
          <w:lang w:val="it-IT"/>
        </w:rPr>
      </w:pPr>
    </w:p>
    <w:p w14:paraId="79991090" w14:textId="4829F0D2" w:rsidR="00C86442" w:rsidRPr="00CF6324" w:rsidRDefault="004A4A0B" w:rsidP="00C86442">
      <w:pPr>
        <w:pStyle w:val="Els-2ndorder-head"/>
        <w:rPr>
          <w:lang w:val="en-GB"/>
        </w:rPr>
      </w:pPr>
      <w:r w:rsidRPr="00CF6324">
        <w:rPr>
          <w:lang w:val="en-GB"/>
        </w:rPr>
        <w:t>D</w:t>
      </w:r>
      <w:r w:rsidR="003664DF" w:rsidRPr="00CF6324">
        <w:rPr>
          <w:lang w:val="en-GB"/>
        </w:rPr>
        <w:t xml:space="preserve">efinition of </w:t>
      </w:r>
      <w:commentRangeStart w:id="34"/>
      <w:r w:rsidR="003664DF" w:rsidRPr="00CF6324">
        <w:rPr>
          <w:lang w:val="en-GB"/>
        </w:rPr>
        <w:t>an historical anomaly library</w:t>
      </w:r>
      <w:r w:rsidR="00583539" w:rsidRPr="00CF6324">
        <w:rPr>
          <w:lang w:val="en-GB"/>
        </w:rPr>
        <w:t xml:space="preserve"> and </w:t>
      </w:r>
      <w:r w:rsidRPr="00CF6324">
        <w:rPr>
          <w:lang w:val="en-GB"/>
        </w:rPr>
        <w:t xml:space="preserve">anomaly </w:t>
      </w:r>
      <w:r w:rsidR="00583539" w:rsidRPr="00CF6324">
        <w:rPr>
          <w:lang w:val="en-GB"/>
        </w:rPr>
        <w:t xml:space="preserve">diagnosis </w:t>
      </w:r>
      <w:commentRangeEnd w:id="34"/>
      <w:r w:rsidR="00852B5C" w:rsidRPr="00CF6324">
        <w:rPr>
          <w:rStyle w:val="Rimandocommento"/>
          <w:i w:val="0"/>
          <w:lang w:val="en-GB"/>
        </w:rPr>
        <w:commentReference w:id="34"/>
      </w:r>
    </w:p>
    <w:p w14:paraId="358441A2" w14:textId="7F672BC8" w:rsidR="009812C8" w:rsidRDefault="009812C8" w:rsidP="009812C8">
      <w:r w:rsidRPr="00CF6324">
        <w:t>Those anomalies are then</w:t>
      </w:r>
      <w:r w:rsidR="000C6C6C" w:rsidRPr="00CF6324">
        <w:t xml:space="preserve"> </w:t>
      </w:r>
      <w:r w:rsidR="00583539" w:rsidRPr="00CF6324">
        <w:t xml:space="preserve">stored in an anomaly library and diagnosed </w:t>
      </w:r>
    </w:p>
    <w:p w14:paraId="20A4B854" w14:textId="03B33E5F" w:rsidR="00367EEC" w:rsidRPr="00CF6324" w:rsidRDefault="00367EEC" w:rsidP="00367EEC">
      <w:pPr>
        <w:spacing w:line="360" w:lineRule="auto"/>
        <w:jc w:val="center"/>
      </w:pPr>
      <w:commentRangeStart w:id="35"/>
      <w:commentRangeEnd w:id="35"/>
      <w:r w:rsidRPr="00CF6324">
        <w:rPr>
          <w:rStyle w:val="Rimandocommento"/>
        </w:rPr>
        <w:lastRenderedPageBreak/>
        <w:commentReference w:id="35"/>
      </w:r>
      <w:r>
        <w:rPr>
          <w:noProof/>
        </w:rPr>
        <w:drawing>
          <wp:inline distT="0" distB="0" distL="0" distR="0" wp14:anchorId="34E55B9D" wp14:editId="1F61BD98">
            <wp:extent cx="6116320" cy="6069965"/>
            <wp:effectExtent l="0" t="0" r="5080" b="635"/>
            <wp:docPr id="6" name="Immagine 6" descr="Immagine che contiene testo,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cruciverb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6069965"/>
                    </a:xfrm>
                    <a:prstGeom prst="rect">
                      <a:avLst/>
                    </a:prstGeom>
                  </pic:spPr>
                </pic:pic>
              </a:graphicData>
            </a:graphic>
          </wp:inline>
        </w:drawing>
      </w:r>
    </w:p>
    <w:p w14:paraId="6A403519" w14:textId="77777777" w:rsidR="00367EEC" w:rsidRPr="00CF6324" w:rsidRDefault="00367EEC" w:rsidP="00367EEC">
      <w:pPr>
        <w:pStyle w:val="Els-caption"/>
        <w:jc w:val="center"/>
        <w:rPr>
          <w:lang w:val="en-GB"/>
        </w:rPr>
      </w:pPr>
      <w:r w:rsidRPr="00CF6324">
        <w:rPr>
          <w:lang w:val="en-GB"/>
        </w:rPr>
        <w:t>Figure 1. (a) first picture; (b) second picture.</w:t>
      </w:r>
    </w:p>
    <w:p w14:paraId="03C7C06F" w14:textId="77777777" w:rsidR="00C86442" w:rsidRPr="00CF6324" w:rsidRDefault="00C86442" w:rsidP="009812C8"/>
    <w:p w14:paraId="31E2D396" w14:textId="32A882AD" w:rsidR="0066703F" w:rsidRPr="00CF6324" w:rsidRDefault="002147AC" w:rsidP="007A3E13">
      <w:pPr>
        <w:pStyle w:val="Els-1storder-head"/>
        <w:rPr>
          <w:lang w:val="en-GB"/>
        </w:rPr>
      </w:pPr>
      <w:commentRangeStart w:id="36"/>
      <w:r w:rsidRPr="00CF6324">
        <w:rPr>
          <w:lang w:val="en-GB"/>
        </w:rPr>
        <w:t>Discussion</w:t>
      </w:r>
      <w:commentRangeEnd w:id="36"/>
      <w:r w:rsidRPr="00CF6324">
        <w:rPr>
          <w:lang w:val="en-GB"/>
        </w:rPr>
        <w:commentReference w:id="36"/>
      </w:r>
    </w:p>
    <w:p w14:paraId="65DBF0D7" w14:textId="77777777" w:rsidR="0066703F" w:rsidRPr="00CF6324" w:rsidRDefault="0066703F" w:rsidP="00117E63">
      <w:pPr>
        <w:pStyle w:val="Els-body-text-large"/>
        <w:rPr>
          <w:lang w:val="en-GB"/>
        </w:rPr>
      </w:pPr>
      <w:commentRangeStart w:id="37"/>
      <w:commentRangeStart w:id="38"/>
      <w:r w:rsidRPr="00CF6324">
        <w:rPr>
          <w:lang w:val="en-GB"/>
        </w:rPr>
        <w:t>Twin freak</w:t>
      </w:r>
    </w:p>
    <w:p w14:paraId="41B34FA8" w14:textId="77777777" w:rsidR="0066703F" w:rsidRPr="00CF6324" w:rsidRDefault="0066703F" w:rsidP="00117E63">
      <w:pPr>
        <w:pStyle w:val="Els-body-text-large"/>
        <w:rPr>
          <w:lang w:val="en-GB"/>
        </w:rPr>
      </w:pPr>
    </w:p>
    <w:p w14:paraId="1703BAEC" w14:textId="7AD2723C" w:rsidR="0066703F" w:rsidRPr="00CF6324" w:rsidRDefault="0066703F" w:rsidP="00117E63">
      <w:pPr>
        <w:pStyle w:val="Els-body-text-large"/>
        <w:rPr>
          <w:lang w:val="en-GB"/>
        </w:rPr>
      </w:pPr>
      <w:r w:rsidRPr="00CF6324">
        <w:rPr>
          <w:rFonts w:ascii="Calibri" w:hAnsi="Calibri" w:cs="Calibri"/>
          <w:lang w:val="en-GB"/>
        </w:rPr>
        <w:t>﻿</w:t>
      </w:r>
      <w:r w:rsidRPr="00CF6324">
        <w:rPr>
          <w:lang w:val="en-GB"/>
        </w:rPr>
        <w:t xml:space="preserve">For a given </w:t>
      </w:r>
      <w:r w:rsidR="006074C5" w:rsidRPr="00CF6324">
        <w:rPr>
          <w:lang w:val="en-GB"/>
        </w:rPr>
        <w:t>subsequence</w:t>
      </w:r>
      <w:r w:rsidRPr="00CF6324">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CF6324">
        <w:rPr>
          <w:lang w:val="en-GB"/>
        </w:rPr>
        <w:t>all</w:t>
      </w:r>
      <w:r w:rsidRPr="00CF6324">
        <w:rPr>
          <w:lang w:val="en-GB"/>
        </w:rPr>
        <w:t xml:space="preserve"> sub- sequence set.</w:t>
      </w:r>
    </w:p>
    <w:p w14:paraId="0526AFE0" w14:textId="77777777" w:rsidR="0066703F" w:rsidRPr="00CF6324" w:rsidRDefault="0066703F" w:rsidP="00117E63">
      <w:pPr>
        <w:pStyle w:val="Els-body-text-large"/>
        <w:rPr>
          <w:lang w:val="en-GB"/>
        </w:rPr>
      </w:pPr>
    </w:p>
    <w:p w14:paraId="3835EA6F" w14:textId="66799620" w:rsidR="0066703F" w:rsidRPr="00CF6324" w:rsidRDefault="0066703F" w:rsidP="00117E63">
      <w:pPr>
        <w:pStyle w:val="Els-body-text-large"/>
        <w:rPr>
          <w:lang w:val="en-GB"/>
        </w:rPr>
      </w:pPr>
      <w:r w:rsidRPr="00CF6324">
        <w:rPr>
          <w:lang w:val="en-GB"/>
        </w:rPr>
        <w:t xml:space="preserve">Specifically, frequent/rare </w:t>
      </w:r>
      <w:r w:rsidR="00C26C6B" w:rsidRPr="00CF6324">
        <w:rPr>
          <w:lang w:val="en-GB"/>
        </w:rPr>
        <w:t>subsequences</w:t>
      </w:r>
      <w:r w:rsidRPr="00CF6324">
        <w:rPr>
          <w:lang w:val="en-GB"/>
        </w:rPr>
        <w:t xml:space="preserve"> are defined as the ones with the smallest/largest 1-nearest neighbour distance, which are also known as motif/discord. However, discord fails</w:t>
      </w:r>
    </w:p>
    <w:p w14:paraId="076F77CC" w14:textId="63EB5DF4" w:rsidR="0066703F" w:rsidRPr="00CF6324" w:rsidRDefault="0066703F" w:rsidP="00117E63">
      <w:pPr>
        <w:pStyle w:val="Els-body-text-large"/>
        <w:rPr>
          <w:lang w:val="en-GB"/>
        </w:rPr>
      </w:pPr>
      <w:r w:rsidRPr="00CF6324">
        <w:rPr>
          <w:lang w:val="en-GB"/>
        </w:rPr>
        <w:lastRenderedPageBreak/>
        <w:t xml:space="preserve">the ones with the smallest/largest 1-nearest neighbour distance, which are also known as motif/discord. However, discord fails to identify rare </w:t>
      </w:r>
      <w:r w:rsidR="00C26C6B" w:rsidRPr="00CF6324">
        <w:rPr>
          <w:lang w:val="en-GB"/>
        </w:rPr>
        <w:t>subsequences</w:t>
      </w:r>
      <w:r w:rsidRPr="00CF6324">
        <w:rPr>
          <w:lang w:val="en-GB"/>
        </w:rPr>
        <w:t xml:space="preserve"> when it occurs more than once in the </w:t>
      </w:r>
      <w:r w:rsidR="00E71CE0" w:rsidRPr="00CF6324">
        <w:rPr>
          <w:lang w:val="en-GB"/>
        </w:rPr>
        <w:t>timeseries</w:t>
      </w:r>
      <w:r w:rsidRPr="00CF6324">
        <w:rPr>
          <w:lang w:val="en-GB"/>
        </w:rPr>
        <w:t xml:space="preserve">, which is widely known as the twin freak problem. </w:t>
      </w:r>
    </w:p>
    <w:p w14:paraId="5A538DEC" w14:textId="77777777" w:rsidR="0066703F" w:rsidRPr="00CF6324" w:rsidRDefault="0066703F" w:rsidP="00117E63">
      <w:pPr>
        <w:pStyle w:val="Els-body-text-large"/>
        <w:rPr>
          <w:lang w:val="en-GB"/>
        </w:rPr>
      </w:pPr>
    </w:p>
    <w:p w14:paraId="52787525" w14:textId="6110C1BE" w:rsidR="0066703F" w:rsidRPr="00CF6324" w:rsidRDefault="00E71CE0" w:rsidP="00117E63">
      <w:pPr>
        <w:pStyle w:val="Els-body-text-large"/>
        <w:rPr>
          <w:lang w:val="en-GB"/>
        </w:rPr>
      </w:pPr>
      <w:r w:rsidRPr="00CF6324">
        <w:rPr>
          <w:lang w:val="en-GB"/>
        </w:rPr>
        <w:fldChar w:fldCharType="begin" w:fldLock="1"/>
      </w:r>
      <w:r w:rsidR="00030DB5">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Pr="00CF6324">
        <w:rPr>
          <w:lang w:val="en-GB"/>
        </w:rPr>
        <w:fldChar w:fldCharType="separate"/>
      </w:r>
      <w:r w:rsidR="00421D4C" w:rsidRPr="00421D4C">
        <w:rPr>
          <w:noProof/>
          <w:lang w:val="en-GB"/>
        </w:rPr>
        <w:t>[26]</w:t>
      </w:r>
      <w:r w:rsidRPr="00CF6324">
        <w:rPr>
          <w:lang w:val="en-GB"/>
        </w:rPr>
        <w:fldChar w:fldCharType="end"/>
      </w:r>
      <w:r w:rsidR="0066703F" w:rsidRPr="00CF6324">
        <w:rPr>
          <w:lang w:val="en-GB"/>
        </w:rPr>
        <w:t xml:space="preserve"> through a semi-supervised model permits to limits the number of </w:t>
      </w:r>
      <w:r w:rsidR="00C26C6B" w:rsidRPr="00CF6324">
        <w:rPr>
          <w:lang w:val="en-GB"/>
        </w:rPr>
        <w:t>subsequences</w:t>
      </w:r>
      <w:r w:rsidR="0066703F" w:rsidRPr="00CF6324">
        <w:rPr>
          <w:lang w:val="en-GB"/>
        </w:rPr>
        <w:t xml:space="preserve"> compared, considering for comparison only references with no anomalies.</w:t>
      </w:r>
    </w:p>
    <w:p w14:paraId="7232E12F" w14:textId="77777777" w:rsidR="0066703F" w:rsidRPr="00CF6324" w:rsidRDefault="0066703F" w:rsidP="00117E63">
      <w:pPr>
        <w:pStyle w:val="Els-body-text-large"/>
        <w:rPr>
          <w:lang w:val="en-GB"/>
        </w:rPr>
      </w:pPr>
      <w:r w:rsidRPr="00CF6324">
        <w:rPr>
          <w:lang w:val="en-GB"/>
        </w:rPr>
        <w:t xml:space="preserve"> </w:t>
      </w:r>
    </w:p>
    <w:p w14:paraId="22116B51" w14:textId="45297589" w:rsidR="0066703F" w:rsidRPr="00CF6324" w:rsidRDefault="00E71CE0" w:rsidP="00117E63">
      <w:pPr>
        <w:pStyle w:val="Els-body-text-large"/>
        <w:rPr>
          <w:lang w:val="en-GB"/>
        </w:rPr>
      </w:pPr>
      <w:r w:rsidRPr="00CF6324">
        <w:rPr>
          <w:lang w:val="en-GB"/>
        </w:rPr>
        <w:fldChar w:fldCharType="begin" w:fldLock="1"/>
      </w:r>
      <w:r w:rsidR="00945556">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[45]","plainTextFormattedCitation":"[45]","previouslyFormattedCitation":"[44]"},"properties":{"noteIndex":0},"schema":"https://github.com/citation-style-language/schema/raw/master/csl-citation.json"}</w:instrText>
      </w:r>
      <w:r w:rsidRPr="00CF6324">
        <w:rPr>
          <w:lang w:val="en-GB"/>
        </w:rPr>
        <w:fldChar w:fldCharType="separate"/>
      </w:r>
      <w:r w:rsidR="00945556" w:rsidRPr="00945556">
        <w:rPr>
          <w:noProof/>
          <w:lang w:val="en-GB"/>
        </w:rPr>
        <w:t>[45]</w:t>
      </w:r>
      <w:r w:rsidRPr="00CF6324">
        <w:rPr>
          <w:lang w:val="en-GB"/>
        </w:rPr>
        <w:fldChar w:fldCharType="end"/>
      </w:r>
      <w:r w:rsidR="0066703F" w:rsidRPr="00CF6324">
        <w:rPr>
          <w:lang w:val="en-GB"/>
        </w:rPr>
        <w:t xml:space="preserve"> proposes a method called “Neighbour Profile” based on sampling and density estimation to perform anomaly detection and overcame the issue of twin freak.</w:t>
      </w:r>
      <w:commentRangeEnd w:id="37"/>
      <w:r w:rsidR="0066703F" w:rsidRPr="00CF6324">
        <w:rPr>
          <w:lang w:val="en-GB"/>
        </w:rPr>
        <w:commentReference w:id="37"/>
      </w:r>
      <w:commentRangeEnd w:id="38"/>
      <w:r w:rsidR="003A1654" w:rsidRPr="00CF6324">
        <w:rPr>
          <w:rStyle w:val="Rimandocommento"/>
          <w:lang w:val="en-GB"/>
        </w:rPr>
        <w:commentReference w:id="38"/>
      </w:r>
    </w:p>
    <w:p w14:paraId="26326D93" w14:textId="2D80F131" w:rsidR="00F90976" w:rsidRPr="00CF6324" w:rsidRDefault="0066703F" w:rsidP="00F90976">
      <w:pPr>
        <w:pStyle w:val="Els-1storder-head"/>
        <w:rPr>
          <w:lang w:val="en-GB"/>
        </w:rPr>
      </w:pPr>
      <w:commentRangeStart w:id="39"/>
      <w:commentRangeStart w:id="40"/>
      <w:r w:rsidRPr="00CF6324">
        <w:rPr>
          <w:lang w:val="en-GB"/>
        </w:rPr>
        <w:t>Conclusion</w:t>
      </w:r>
      <w:commentRangeEnd w:id="39"/>
      <w:r w:rsidRPr="00CF6324">
        <w:rPr>
          <w:lang w:val="en-GB"/>
        </w:rPr>
        <w:commentReference w:id="39"/>
      </w:r>
      <w:commentRangeEnd w:id="40"/>
      <w:r w:rsidR="009F4697" w:rsidRPr="00CF6324">
        <w:rPr>
          <w:rStyle w:val="Rimandocommento"/>
          <w:b w:val="0"/>
          <w:lang w:val="en-GB"/>
        </w:rPr>
        <w:commentReference w:id="40"/>
      </w:r>
    </w:p>
    <w:p w14:paraId="33EB4492" w14:textId="77777777" w:rsidR="00F90976" w:rsidRPr="00CF6324" w:rsidRDefault="00F90976" w:rsidP="00F90976"/>
    <w:p w14:paraId="4BC41FD0" w14:textId="77777777" w:rsidR="000C70AE" w:rsidRPr="00CF6324" w:rsidRDefault="000C70AE" w:rsidP="000C70AE">
      <w:pPr>
        <w:pStyle w:val="Titolo1"/>
        <w:pBdr>
          <w:right w:val="single" w:sz="4" w:space="1" w:color="auto"/>
        </w:pBdr>
        <w:spacing w:after="200" w:line="240" w:lineRule="exact"/>
      </w:pPr>
      <w:r w:rsidRPr="00CF6324">
        <w:t>Nomenclature</w:t>
      </w:r>
    </w:p>
    <w:p w14:paraId="3E055357" w14:textId="77777777" w:rsidR="000C70AE" w:rsidRPr="00CF6324" w:rsidRDefault="000C70AE" w:rsidP="000C70AE">
      <w:pPr>
        <w:pBdr>
          <w:top w:val="single" w:sz="4" w:space="1" w:color="auto"/>
          <w:left w:val="single" w:sz="4" w:space="0" w:color="auto"/>
          <w:bottom w:val="single" w:sz="4" w:space="7" w:color="auto"/>
          <w:right w:val="single" w:sz="4" w:space="1" w:color="auto"/>
        </w:pBdr>
        <w:spacing w:line="240" w:lineRule="exact"/>
      </w:pPr>
      <w:r w:rsidRPr="00CF6324">
        <w:t>MP</w:t>
      </w:r>
      <w:r w:rsidRPr="00CF6324">
        <w:tab/>
        <w:t>Matrix Profile</w:t>
      </w:r>
    </w:p>
    <w:p w14:paraId="6D5B1635" w14:textId="77777777" w:rsidR="000C70AE" w:rsidRPr="00CF6324" w:rsidRDefault="000C70AE" w:rsidP="000C70AE">
      <w:pPr>
        <w:pBdr>
          <w:top w:val="single" w:sz="4" w:space="1" w:color="auto"/>
          <w:left w:val="single" w:sz="4" w:space="0" w:color="auto"/>
          <w:bottom w:val="single" w:sz="4" w:space="7" w:color="auto"/>
          <w:right w:val="single" w:sz="4" w:space="1" w:color="auto"/>
        </w:pBdr>
        <w:spacing w:line="240" w:lineRule="exact"/>
      </w:pPr>
      <w:r w:rsidRPr="00CF6324">
        <w:t>CMP</w:t>
      </w:r>
      <w:r w:rsidRPr="00CF6324">
        <w:tab/>
        <w:t>Contextual Matrix Profile</w:t>
      </w:r>
    </w:p>
    <w:p w14:paraId="63B25600" w14:textId="2E00B621" w:rsidR="00F90976" w:rsidRPr="00CF6324" w:rsidRDefault="000C70AE" w:rsidP="00003594">
      <w:pPr>
        <w:pBdr>
          <w:top w:val="single" w:sz="4" w:space="1" w:color="auto"/>
          <w:left w:val="single" w:sz="4" w:space="0" w:color="auto"/>
          <w:bottom w:val="single" w:sz="4" w:space="7" w:color="auto"/>
          <w:right w:val="single" w:sz="4" w:space="1" w:color="auto"/>
        </w:pBdr>
        <w:spacing w:line="240" w:lineRule="exact"/>
      </w:pPr>
      <w:r w:rsidRPr="00CF6324">
        <w:t>CART</w:t>
      </w:r>
      <w:r w:rsidRPr="00CF6324">
        <w:tab/>
        <w:t xml:space="preserve">Classification </w:t>
      </w:r>
      <w:r w:rsidR="007118FB" w:rsidRPr="00CF6324">
        <w:t>and</w:t>
      </w:r>
      <w:r w:rsidRPr="00CF6324">
        <w:t xml:space="preserve"> Regression Tree</w:t>
      </w:r>
    </w:p>
    <w:p w14:paraId="2B54BCEF" w14:textId="3BD96C61" w:rsidR="00F90976" w:rsidRPr="00CF6324" w:rsidRDefault="00F90976" w:rsidP="004253CA">
      <w:pPr>
        <w:pStyle w:val="Els-reference-head"/>
        <w:rPr>
          <w:lang w:val="en-GB"/>
        </w:rPr>
      </w:pPr>
      <w:r w:rsidRPr="00CF6324">
        <w:rPr>
          <w:lang w:val="en-GB"/>
        </w:rPr>
        <w:t>References</w:t>
      </w:r>
    </w:p>
    <w:p w14:paraId="51F8D77B" w14:textId="2CBD421C" w:rsidR="00945556" w:rsidRPr="00945556" w:rsidRDefault="004253CA" w:rsidP="00945556">
      <w:pPr>
        <w:autoSpaceDE w:val="0"/>
        <w:autoSpaceDN w:val="0"/>
        <w:adjustRightInd w:val="0"/>
        <w:spacing w:line="240" w:lineRule="exact"/>
        <w:ind w:left="640" w:hanging="640"/>
        <w:rPr>
          <w:noProof/>
          <w:sz w:val="16"/>
        </w:rPr>
      </w:pPr>
      <w:r w:rsidRPr="00CF6324">
        <w:fldChar w:fldCharType="begin" w:fldLock="1"/>
      </w:r>
      <w:r w:rsidRPr="00CF6324">
        <w:instrText xml:space="preserve">ADDIN Mendeley Bibliography CSL_BIBLIOGRAPHY </w:instrText>
      </w:r>
      <w:r w:rsidRPr="00CF6324">
        <w:fldChar w:fldCharType="separate"/>
      </w:r>
      <w:r w:rsidR="00945556" w:rsidRPr="00945556">
        <w:rPr>
          <w:noProof/>
          <w:sz w:val="16"/>
        </w:rPr>
        <w:t>[1]</w:t>
      </w:r>
      <w:r w:rsidR="00945556" w:rsidRPr="00945556">
        <w:rPr>
          <w:noProof/>
          <w:sz w:val="16"/>
        </w:rPr>
        <w:tab/>
        <w:t>I. E. A. IEA, “Buildings A source of enormous untapped efficiency potential,” 2020. https://www.iea.org/topics/buildings (accessed Sep. 07, 2021).</w:t>
      </w:r>
    </w:p>
    <w:p w14:paraId="526F6672"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w:t>
      </w:r>
      <w:r w:rsidRPr="00945556">
        <w:rPr>
          <w:noProof/>
          <w:sz w:val="16"/>
        </w:rPr>
        <w:tab/>
        <w:t xml:space="preserve">Directorate-General for Energy (European Commission), “Clean energy for all Europeans - Publications Office of the EU,” </w:t>
      </w:r>
      <w:r w:rsidRPr="00945556">
        <w:rPr>
          <w:i/>
          <w:iCs/>
          <w:noProof/>
          <w:sz w:val="16"/>
        </w:rPr>
        <w:t>Publ. Off. EU</w:t>
      </w:r>
      <w:r w:rsidRPr="00945556">
        <w:rPr>
          <w:noProof/>
          <w:sz w:val="16"/>
        </w:rPr>
        <w:t>, vol. 14, no. 2, p. 3, 2019, doi: 10.2833/9937.</w:t>
      </w:r>
    </w:p>
    <w:p w14:paraId="16B9F850"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w:t>
      </w:r>
      <w:r w:rsidRPr="00945556">
        <w:rPr>
          <w:noProof/>
          <w:sz w:val="16"/>
        </w:rPr>
        <w:tab/>
        <w:t xml:space="preserve">European Parliament, “Directive 2018/2002/EU,” </w:t>
      </w:r>
      <w:r w:rsidRPr="00945556">
        <w:rPr>
          <w:i/>
          <w:iCs/>
          <w:noProof/>
          <w:sz w:val="16"/>
        </w:rPr>
        <w:t>Off. J. Eur. Union</w:t>
      </w:r>
      <w:r w:rsidRPr="00945556">
        <w:rPr>
          <w:noProof/>
          <w:sz w:val="16"/>
        </w:rPr>
        <w:t>, vol. 328, no. November, pp. 210–230, 2018, [Online]. Available: https://eur-lex.europa.eu/legal-content/EN/TXT/PDF/?uri=CELEX:32018L2002&amp;from=EN.</w:t>
      </w:r>
    </w:p>
    <w:p w14:paraId="7777C0D1"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w:t>
      </w:r>
      <w:r w:rsidRPr="00945556">
        <w:rPr>
          <w:noProof/>
          <w:sz w:val="16"/>
        </w:rPr>
        <w:tab/>
        <w:t xml:space="preserve">T. Ramesh, R. Prakash, and K. K. Shukla, “Life cycle energy analysis of buildings: An overview,” </w:t>
      </w:r>
      <w:r w:rsidRPr="00945556">
        <w:rPr>
          <w:i/>
          <w:iCs/>
          <w:noProof/>
          <w:sz w:val="16"/>
        </w:rPr>
        <w:t>Energy Build.</w:t>
      </w:r>
      <w:r w:rsidRPr="00945556">
        <w:rPr>
          <w:noProof/>
          <w:sz w:val="16"/>
        </w:rPr>
        <w:t>, vol. 42, no. 10, pp. 1592–1600, 2010, doi: 10.1016/j.enbuild.2010.05.007.</w:t>
      </w:r>
    </w:p>
    <w:p w14:paraId="482D1520"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[5]</w:t>
      </w:r>
      <w:r w:rsidRPr="00945556">
        <w:rPr>
          <w:noProof/>
          <w:sz w:val="16"/>
        </w:rPr>
        <w:tab/>
        <w:t xml:space="preserve">L. Erhan </w:t>
      </w:r>
      <w:r w:rsidRPr="00945556">
        <w:rPr>
          <w:i/>
          <w:iCs/>
          <w:noProof/>
          <w:sz w:val="16"/>
        </w:rPr>
        <w:t>et al.</w:t>
      </w:r>
      <w:r w:rsidRPr="00945556">
        <w:rPr>
          <w:noProof/>
          <w:sz w:val="16"/>
        </w:rPr>
        <w:t xml:space="preserve">, “Smart anomaly detection in sensor systems: A multi-perspective review,” </w:t>
      </w:r>
      <w:r w:rsidRPr="00945556">
        <w:rPr>
          <w:i/>
          <w:iCs/>
          <w:noProof/>
          <w:sz w:val="16"/>
        </w:rPr>
        <w:t>Inf. Fusion</w:t>
      </w:r>
      <w:r w:rsidRPr="00945556">
        <w:rPr>
          <w:noProof/>
          <w:sz w:val="16"/>
        </w:rPr>
        <w:t>, vol. 67, no. October 2020, pp. 64–79, 2021, doi: 10.1016/j.inffus.2020.10.001.</w:t>
      </w:r>
    </w:p>
    <w:p w14:paraId="04904891"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[6]</w:t>
      </w:r>
      <w:r w:rsidRPr="00945556">
        <w:rPr>
          <w:noProof/>
          <w:sz w:val="16"/>
        </w:rPr>
        <w:tab/>
        <w:t xml:space="preserve">C. Fan, F. Xiao, and D. Yan, “Advanced data analytics for building energy modeling and management,” </w:t>
      </w:r>
      <w:r w:rsidRPr="00945556">
        <w:rPr>
          <w:i/>
          <w:iCs/>
          <w:noProof/>
          <w:sz w:val="16"/>
        </w:rPr>
        <w:t>Build. Simul.</w:t>
      </w:r>
      <w:r w:rsidRPr="00945556">
        <w:rPr>
          <w:noProof/>
          <w:sz w:val="16"/>
        </w:rPr>
        <w:t>, vol. 14, no. 1, pp. 1–2, 2021, doi: 10.1007/s12273-020-0733-z.</w:t>
      </w:r>
    </w:p>
    <w:p w14:paraId="2E3C9148"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[7]</w:t>
      </w:r>
      <w:r w:rsidRPr="00945556">
        <w:rPr>
          <w:noProof/>
          <w:sz w:val="16"/>
        </w:rPr>
        <w:tab/>
        <w:t xml:space="preserve">M. Molina-Solana, M. Ros, M. D. Ruiz, J. Gómez-Romero, and M. J. Martin-Bautista, “Data science for building energy management: A review,” </w:t>
      </w:r>
      <w:r w:rsidRPr="00945556">
        <w:rPr>
          <w:i/>
          <w:iCs/>
          <w:noProof/>
          <w:sz w:val="16"/>
        </w:rPr>
        <w:t>Renewable and Sustainable Energy Reviews</w:t>
      </w:r>
      <w:r w:rsidRPr="00945556">
        <w:rPr>
          <w:noProof/>
          <w:sz w:val="16"/>
        </w:rPr>
        <w:t>, vol. 70. pp. 598–609, 2017, doi: 10.1016/j.rser.2016.11.132.</w:t>
      </w:r>
    </w:p>
    <w:p w14:paraId="649E503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[8]</w:t>
      </w:r>
      <w:r w:rsidRPr="00945556">
        <w:rPr>
          <w:noProof/>
          <w:sz w:val="16"/>
        </w:rPr>
        <w:tab/>
        <w:t>Y. Himeur, K. Ghanem, A. Alsalemi, F. Bensaali, and A. Amira, “Anomaly detection of energy consumption in buildings: A review, current trends and new perspectives,” no. ii, 2020, [Online]. Available: http://arxiv.org/abs/2010.04560.</w:t>
      </w:r>
    </w:p>
    <w:p w14:paraId="2879599B"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[9]</w:t>
      </w:r>
      <w:r w:rsidRPr="00945556">
        <w:rPr>
          <w:noProof/>
          <w:sz w:val="16"/>
        </w:rPr>
        <w:tab/>
        <w:t xml:space="preserve">P. Tan, </w:t>
      </w:r>
      <w:r w:rsidRPr="00945556">
        <w:rPr>
          <w:i/>
          <w:iCs/>
          <w:noProof/>
          <w:sz w:val="16"/>
        </w:rPr>
        <w:t>Introduction to data mining</w:t>
      </w:r>
      <w:r w:rsidRPr="00945556">
        <w:rPr>
          <w:noProof/>
          <w:sz w:val="16"/>
        </w:rPr>
        <w:t>, vol. 12. 2011.</w:t>
      </w:r>
    </w:p>
    <w:p w14:paraId="526F452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[10]</w:t>
      </w:r>
      <w:r w:rsidRPr="00945556">
        <w:rPr>
          <w:noProof/>
          <w:sz w:val="16"/>
        </w:rPr>
        <w:tab/>
        <w:t xml:space="preserve">X. Xu, H. Liu, and M. Yao, “Recent Progress of Anomaly Detection,” </w:t>
      </w:r>
      <w:r w:rsidRPr="00945556">
        <w:rPr>
          <w:i/>
          <w:iCs/>
          <w:noProof/>
          <w:sz w:val="16"/>
        </w:rPr>
        <w:t>Complexity</w:t>
      </w:r>
      <w:r w:rsidRPr="00945556">
        <w:rPr>
          <w:noProof/>
          <w:sz w:val="16"/>
        </w:rPr>
        <w:t>, vol. 2019, 2019, doi: 10.1155/2019/2686378.</w:t>
      </w:r>
    </w:p>
    <w:p w14:paraId="11BDE68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[11]</w:t>
      </w:r>
      <w:r w:rsidRPr="00945556">
        <w:rPr>
          <w:noProof/>
          <w:sz w:val="16"/>
        </w:rPr>
        <w:tab/>
        <w:t xml:space="preserve">R. Wu and E. Keogh, “Current Time Series Anomaly Detection Benchmarks are Flawed and are Creating the Illusion of Progress,” </w:t>
      </w:r>
      <w:r w:rsidRPr="00945556">
        <w:rPr>
          <w:i/>
          <w:iCs/>
          <w:noProof/>
          <w:sz w:val="16"/>
        </w:rPr>
        <w:t>IEEE Trans. Knowl. Data Eng.</w:t>
      </w:r>
      <w:r w:rsidRPr="00945556">
        <w:rPr>
          <w:noProof/>
          <w:sz w:val="16"/>
        </w:rPr>
        <w:t>, pp. 1–9, 2021, doi: 10.1109/TKDE.2021.3112126.</w:t>
      </w:r>
    </w:p>
    <w:p w14:paraId="3D429E31"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[12]</w:t>
      </w:r>
      <w:r w:rsidRPr="00945556">
        <w:rPr>
          <w:noProof/>
          <w:sz w:val="16"/>
        </w:rPr>
        <w:tab/>
        <w:t>B. Rossi, S. Chren, B. Buhnova, and T. Pitner, “Anomaly Detection in Smart Grid Data: An Experience Report,” no. 1, pp. 2313–2318, 2016.</w:t>
      </w:r>
    </w:p>
    <w:p w14:paraId="3FBB9804"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[13]</w:t>
      </w:r>
      <w:r w:rsidRPr="00945556">
        <w:rPr>
          <w:noProof/>
          <w:sz w:val="16"/>
        </w:rPr>
        <w:tab/>
        <w:t xml:space="preserve">C.-C. M. Yeh </w:t>
      </w:r>
      <w:r w:rsidRPr="00945556">
        <w:rPr>
          <w:i/>
          <w:iCs/>
          <w:noProof/>
          <w:sz w:val="16"/>
        </w:rPr>
        <w:t>et al.</w:t>
      </w:r>
      <w:r w:rsidRPr="00945556">
        <w:rPr>
          <w:noProof/>
          <w:sz w:val="16"/>
        </w:rPr>
        <w:t>, “Matrix Profile I: All Pairs Similarity Joins for Time Series: A Unifying View That Includes Motifs, Discords and Shapelets,” pp. 1317–1322, 2017, doi: 10.1109/icdm.2016.0179.</w:t>
      </w:r>
    </w:p>
    <w:p w14:paraId="1AC39F9B"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[14]</w:t>
      </w:r>
      <w:r w:rsidRPr="00945556">
        <w:rPr>
          <w:noProof/>
          <w:sz w:val="16"/>
        </w:rPr>
        <w:tab/>
        <w:t>C. C. M. Yeh, “Towards a Near Universal Time Series Data Mining Tool: Introducing the Matrix Profile,” University of California, Riverside, 2018.</w:t>
      </w:r>
    </w:p>
    <w:p w14:paraId="5DCEC217"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[15]</w:t>
      </w:r>
      <w:r w:rsidRPr="00945556">
        <w:rPr>
          <w:noProof/>
          <w:sz w:val="16"/>
        </w:rPr>
        <w:tab/>
        <w:t xml:space="preserve">E. Keogh, K. Chakrabarti, M. Pazzani, and S. Mehrotra, “Dimensionality Reduction for Fast Similarity Search in Large Time Series Databases,” </w:t>
      </w:r>
      <w:r w:rsidRPr="00945556">
        <w:rPr>
          <w:i/>
          <w:iCs/>
          <w:noProof/>
          <w:sz w:val="16"/>
        </w:rPr>
        <w:t>Knowl. Inf. Syst.</w:t>
      </w:r>
      <w:r w:rsidRPr="00945556">
        <w:rPr>
          <w:noProof/>
          <w:sz w:val="16"/>
        </w:rPr>
        <w:t>, vol. 3, no. 3, pp. 263–286, 2001, doi: 10.1007/pl00011669.</w:t>
      </w:r>
    </w:p>
    <w:p w14:paraId="5FF8E2D1"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[16]</w:t>
      </w:r>
      <w:r w:rsidRPr="00945556">
        <w:rPr>
          <w:noProof/>
          <w:sz w:val="16"/>
        </w:rPr>
        <w:tab/>
        <w:t xml:space="preserve">H. Ren, M. Liu, Z. Li, and W. Pedrycz, “A Piecewise Aggregate pattern representation approach for anomaly detection in time series,” </w:t>
      </w:r>
      <w:r w:rsidRPr="00945556">
        <w:rPr>
          <w:i/>
          <w:iCs/>
          <w:noProof/>
          <w:sz w:val="16"/>
        </w:rPr>
        <w:t>Knowledge-Based Syst.</w:t>
      </w:r>
      <w:r w:rsidRPr="00945556">
        <w:rPr>
          <w:noProof/>
          <w:sz w:val="16"/>
        </w:rPr>
        <w:t>, vol. 135, pp. 29–39, 2017, doi: 10.1016/j.knosys.2017.07.021.</w:t>
      </w:r>
    </w:p>
    <w:p w14:paraId="6A224C6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[17]</w:t>
      </w:r>
      <w:r w:rsidRPr="00945556">
        <w:rPr>
          <w:noProof/>
          <w:sz w:val="16"/>
        </w:rPr>
        <w:tab/>
        <w:t xml:space="preserve">S. Alaee, K. Kamgar, and E. Keogh, “Matrix profile XXII: Exact discovery of time series motifs under DTW,” </w:t>
      </w:r>
      <w:r w:rsidRPr="00945556">
        <w:rPr>
          <w:i/>
          <w:iCs/>
          <w:noProof/>
          <w:sz w:val="16"/>
        </w:rPr>
        <w:t>Proc. - IEEE Int. Conf. Data Mining, ICDM</w:t>
      </w:r>
      <w:r w:rsidRPr="00945556">
        <w:rPr>
          <w:noProof/>
          <w:sz w:val="16"/>
        </w:rPr>
        <w:t>, vol. 2020-Novem, no. Icdm, pp. 900–905, 2020, doi: 10.1109/ICDM50108.2020.00099.</w:t>
      </w:r>
    </w:p>
    <w:p w14:paraId="40DB165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[18]</w:t>
      </w:r>
      <w:r w:rsidRPr="00945556">
        <w:rPr>
          <w:noProof/>
          <w:sz w:val="16"/>
        </w:rPr>
        <w:tab/>
        <w:t xml:space="preserve">S. Gharghabi, S. Imani, A. Bagnall, A. Darvishzadeh, and E. Keogh, </w:t>
      </w:r>
      <w:r w:rsidRPr="00945556">
        <w:rPr>
          <w:i/>
          <w:iCs/>
          <w:noProof/>
          <w:sz w:val="16"/>
        </w:rPr>
        <w:t xml:space="preserve">An ultra-fast time series distance measure to allow data mining in </w:t>
      </w:r>
      <w:r w:rsidRPr="00945556">
        <w:rPr>
          <w:i/>
          <w:iCs/>
          <w:noProof/>
          <w:sz w:val="16"/>
        </w:rPr>
        <w:lastRenderedPageBreak/>
        <w:t>more complex real-world deployments</w:t>
      </w:r>
      <w:r w:rsidRPr="00945556">
        <w:rPr>
          <w:noProof/>
          <w:sz w:val="16"/>
        </w:rPr>
        <w:t>, vol. 34, no. 4. Springer US, 2020.</w:t>
      </w:r>
    </w:p>
    <w:p w14:paraId="2FF5D809"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[19]</w:t>
      </w:r>
      <w:r w:rsidRPr="00945556">
        <w:rPr>
          <w:noProof/>
          <w:sz w:val="16"/>
        </w:rPr>
        <w:tab/>
        <w:t xml:space="preserve">Y. Zhu </w:t>
      </w:r>
      <w:r w:rsidRPr="00945556">
        <w:rPr>
          <w:i/>
          <w:iCs/>
          <w:noProof/>
          <w:sz w:val="16"/>
        </w:rPr>
        <w:t>et al.</w:t>
      </w:r>
      <w:r w:rsidRPr="00945556">
        <w:rPr>
          <w:noProof/>
          <w:sz w:val="16"/>
        </w:rPr>
        <w:t xml:space="preserve">, </w:t>
      </w:r>
      <w:r w:rsidRPr="00945556">
        <w:rPr>
          <w:i/>
          <w:iCs/>
          <w:noProof/>
          <w:sz w:val="16"/>
        </w:rPr>
        <w:t>The Swiss army knife of time series data mining: ten useful things you can do with the matrix profile and ten lines of code</w:t>
      </w:r>
      <w:r w:rsidRPr="00945556">
        <w:rPr>
          <w:noProof/>
          <w:sz w:val="16"/>
        </w:rPr>
        <w:t>, vol. 34, no. 4. Springer US, 2020.</w:t>
      </w:r>
    </w:p>
    <w:p w14:paraId="056D9A7A"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[20]</w:t>
      </w:r>
      <w:r w:rsidRPr="00945556">
        <w:rPr>
          <w:noProof/>
          <w:sz w:val="16"/>
        </w:rPr>
        <w:tab/>
        <w:t xml:space="preserve">A. Mueen </w:t>
      </w:r>
      <w:r w:rsidRPr="00945556">
        <w:rPr>
          <w:i/>
          <w:iCs/>
          <w:noProof/>
          <w:sz w:val="16"/>
        </w:rPr>
        <w:t>et al.</w:t>
      </w:r>
      <w:r w:rsidRPr="00945556">
        <w:rPr>
          <w:noProof/>
          <w:sz w:val="16"/>
        </w:rPr>
        <w:t>, “The Fastest Similarity Search Algorithm for Time Series Subsequences under Euclidean Distance.” Aug. 2017.</w:t>
      </w:r>
    </w:p>
    <w:p w14:paraId="58CBFF8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[21]</w:t>
      </w:r>
      <w:r w:rsidRPr="00945556">
        <w:rPr>
          <w:noProof/>
          <w:sz w:val="16"/>
        </w:rPr>
        <w:tab/>
        <w:t xml:space="preserve">C. Onwongsa and C. Ratanamahatana, “An enhanced time series motif discovery using approximated matrix profile,” </w:t>
      </w:r>
      <w:r w:rsidRPr="00945556">
        <w:rPr>
          <w:i/>
          <w:iCs/>
          <w:noProof/>
          <w:sz w:val="16"/>
        </w:rPr>
        <w:t>ACM Int. Conf. Proceeding Ser.</w:t>
      </w:r>
      <w:r w:rsidRPr="00945556">
        <w:rPr>
          <w:noProof/>
          <w:sz w:val="16"/>
        </w:rPr>
        <w:t>, pp. 180–189, 2020, doi: 10.1145/3421558.3421586.</w:t>
      </w:r>
    </w:p>
    <w:p w14:paraId="2517BE22"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[22]</w:t>
      </w:r>
      <w:r w:rsidRPr="00945556">
        <w:rPr>
          <w:noProof/>
          <w:sz w:val="16"/>
        </w:rPr>
        <w:tab/>
        <w:t xml:space="preserve">C. C. M. Yeh, N. Kavantzas, and E. Keogh, “Matrix profile VI: Meaningful multidimensional motif discovery,” </w:t>
      </w:r>
      <w:r w:rsidRPr="00945556">
        <w:rPr>
          <w:i/>
          <w:iCs/>
          <w:noProof/>
          <w:sz w:val="16"/>
        </w:rPr>
        <w:t>Proc. - IEEE Int. Conf. Data Mining, ICDM</w:t>
      </w:r>
      <w:r w:rsidRPr="00945556">
        <w:rPr>
          <w:noProof/>
          <w:sz w:val="16"/>
        </w:rPr>
        <w:t>, vol. 2017-Novem, pp. 565–574, 2017, doi: 10.1109/ICDM.2017.66.</w:t>
      </w:r>
    </w:p>
    <w:p w14:paraId="1AE5E623"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[23]</w:t>
      </w:r>
      <w:r w:rsidRPr="00945556">
        <w:rPr>
          <w:noProof/>
          <w:sz w:val="16"/>
        </w:rPr>
        <w:tab/>
        <w:t xml:space="preserve">M. Alshaer, S. Garcia-Rodriguez, and C. Gouy-Pailler, “Detecting Anomalies from Streaming Time Series using Matrix Profile and Shapelets Learning,” </w:t>
      </w:r>
      <w:r w:rsidRPr="00945556">
        <w:rPr>
          <w:i/>
          <w:iCs/>
          <w:noProof/>
          <w:sz w:val="16"/>
        </w:rPr>
        <w:t>Proc. - Int. Conf. Tools with Artif. Intell. ICTAI</w:t>
      </w:r>
      <w:r w:rsidRPr="00945556">
        <w:rPr>
          <w:noProof/>
          <w:sz w:val="16"/>
        </w:rPr>
        <w:t>, vol. 2020-Novem, pp. 376–383, 2020, doi: 10.1109/ICTAI50040.2020.00066.</w:t>
      </w:r>
    </w:p>
    <w:p w14:paraId="00BA80A5"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[24]</w:t>
      </w:r>
      <w:r w:rsidRPr="00945556">
        <w:rPr>
          <w:noProof/>
          <w:sz w:val="16"/>
        </w:rPr>
        <w:tab/>
        <w:t xml:space="preserve">S. D. D. Anton and H. D. Schotten, “Intrusion Detection in Binary Process Data: Introducing the Hamming-distance to Matrix Profiles,” </w:t>
      </w:r>
      <w:r w:rsidRPr="00945556">
        <w:rPr>
          <w:i/>
          <w:iCs/>
          <w:noProof/>
          <w:sz w:val="16"/>
        </w:rPr>
        <w:t>Proc. - 21st IEEE Int. Symp. a World Wireless, Mob. Multimed. Networks, WoWMoM 2020</w:t>
      </w:r>
      <w:r w:rsidRPr="00945556">
        <w:rPr>
          <w:noProof/>
          <w:sz w:val="16"/>
        </w:rPr>
        <w:t>, pp. 347–353, 2020, doi: 10.1109/WoWMoM49955.2020.00065.</w:t>
      </w:r>
    </w:p>
    <w:p w14:paraId="0DE5E8B3"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[25]</w:t>
      </w:r>
      <w:r w:rsidRPr="00945556">
        <w:rPr>
          <w:noProof/>
          <w:sz w:val="16"/>
        </w:rPr>
        <w:tab/>
        <w:t xml:space="preserve">F. Madrid, S. Imani, R. Mercer, Z. Zimmerman, N. Shakibay, and E. Keogh, “Matrix profile XX: Finding and visualizing time series motifs of all lengths using the matrix profile,” </w:t>
      </w:r>
      <w:r w:rsidRPr="00945556">
        <w:rPr>
          <w:i/>
          <w:iCs/>
          <w:noProof/>
          <w:sz w:val="16"/>
        </w:rPr>
        <w:t>Proc. - 10th IEEE Int. Conf. Big Knowledge, ICBK 2019</w:t>
      </w:r>
      <w:r w:rsidRPr="00945556">
        <w:rPr>
          <w:noProof/>
          <w:sz w:val="16"/>
        </w:rPr>
        <w:t>, pp. 175–182, 2019, doi: 10.1109/ICBK.2019.00031.</w:t>
      </w:r>
    </w:p>
    <w:p w14:paraId="481CDBB1"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[26]</w:t>
      </w:r>
      <w:r w:rsidRPr="00945556">
        <w:rPr>
          <w:noProof/>
          <w:sz w:val="16"/>
        </w:rPr>
        <w:tab/>
        <w:t xml:space="preserve">J. Dinal Herath, C. Bai, G. Yan, P. Yang, and S. Lu, “RAMP: Real-Time Anomaly Detection in Scientific Workflows,” </w:t>
      </w:r>
      <w:r w:rsidRPr="00945556">
        <w:rPr>
          <w:i/>
          <w:iCs/>
          <w:noProof/>
          <w:sz w:val="16"/>
        </w:rPr>
        <w:t>Proc. - 2019 IEEE Int. Conf. Big Data, Big Data 2019</w:t>
      </w:r>
      <w:r w:rsidRPr="00945556">
        <w:rPr>
          <w:noProof/>
          <w:sz w:val="16"/>
        </w:rPr>
        <w:t>, pp. 1367–1374, 2019, doi: 10.1109/BigData47090.2019.9005653.</w:t>
      </w:r>
    </w:p>
    <w:p w14:paraId="1624F147"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[27]</w:t>
      </w:r>
      <w:r w:rsidRPr="00945556">
        <w:rPr>
          <w:noProof/>
          <w:sz w:val="16"/>
        </w:rPr>
        <w:tab/>
        <w:t xml:space="preserve">D. De Paepe, D. N. Avendano, and S. Van Hoecke, “Implications of Z-Normalization in the Matrix Profile,” </w:t>
      </w:r>
      <w:r w:rsidRPr="00945556">
        <w:rPr>
          <w:i/>
          <w:iCs/>
          <w:noProof/>
          <w:sz w:val="16"/>
        </w:rPr>
        <w:t>Lect. Notes Comput. Sci. (including Subser. Lect. Notes Artif. Intell. Lect. Notes Bioinformatics)</w:t>
      </w:r>
      <w:r w:rsidRPr="00945556">
        <w:rPr>
          <w:noProof/>
          <w:sz w:val="16"/>
        </w:rPr>
        <w:t>, vol. 11996 LNCS, no. 768869, pp. 95–118, 2020, doi: 10.1007/978-3-030-40014-9_5.</w:t>
      </w:r>
    </w:p>
    <w:p w14:paraId="2248F607"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[28]</w:t>
      </w:r>
      <w:r w:rsidRPr="00945556">
        <w:rPr>
          <w:noProof/>
          <w:sz w:val="16"/>
        </w:rPr>
        <w:tab/>
        <w:t xml:space="preserve">D. De Paepe, O. Janssens, and S. Van Hoecke, “Eliminating noise in the matrix profile,” </w:t>
      </w:r>
      <w:r w:rsidRPr="00945556">
        <w:rPr>
          <w:i/>
          <w:iCs/>
          <w:noProof/>
          <w:sz w:val="16"/>
        </w:rPr>
        <w:t>ICPRAM 2019 - Proc. 8th Int. Conf. Pattern Recognit. Appl. Methods</w:t>
      </w:r>
      <w:r w:rsidRPr="00945556">
        <w:rPr>
          <w:noProof/>
          <w:sz w:val="16"/>
        </w:rPr>
        <w:t>, pp. 83–93, 2019, doi: 10.5220/0007314100830093.</w:t>
      </w:r>
    </w:p>
    <w:p w14:paraId="64133E16"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[29]</w:t>
      </w:r>
      <w:r w:rsidRPr="00945556">
        <w:rPr>
          <w:noProof/>
          <w:sz w:val="16"/>
        </w:rPr>
        <w:tab/>
        <w:t xml:space="preserve">S. Ahmad, A. Lavin, S. Purdy, and Z. Agha, “Unsupervised real-time anomaly detection for streaming data,” </w:t>
      </w:r>
      <w:r w:rsidRPr="00945556">
        <w:rPr>
          <w:i/>
          <w:iCs/>
          <w:noProof/>
          <w:sz w:val="16"/>
        </w:rPr>
        <w:t>Neurocomputing</w:t>
      </w:r>
      <w:r w:rsidRPr="00945556">
        <w:rPr>
          <w:noProof/>
          <w:sz w:val="16"/>
        </w:rPr>
        <w:t>, vol. 262, pp. 134–147, 2017, doi: 10.1016/j.neucom.2017.04.070.</w:t>
      </w:r>
    </w:p>
    <w:p w14:paraId="5141C023"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[30]</w:t>
      </w:r>
      <w:r w:rsidRPr="00945556">
        <w:rPr>
          <w:noProof/>
          <w:sz w:val="16"/>
        </w:rPr>
        <w:tab/>
        <w:t xml:space="preserve">C. Nichiforov, G. Stamatescu, I. Stamatescu, and I. Fagarasan, “Learning Dominant Usage from Anomaly Patterns in Building Energy Traces,” </w:t>
      </w:r>
      <w:r w:rsidRPr="00945556">
        <w:rPr>
          <w:i/>
          <w:iCs/>
          <w:noProof/>
          <w:sz w:val="16"/>
        </w:rPr>
        <w:t>IEEE Int. Conf. Autom. Sci. Eng.</w:t>
      </w:r>
      <w:r w:rsidRPr="00945556">
        <w:rPr>
          <w:noProof/>
          <w:sz w:val="16"/>
        </w:rPr>
        <w:t>, vol. 2020-Augus, pp. 548–553, 2020, doi: 10.1109/CASE48305.2020.9216794.</w:t>
      </w:r>
    </w:p>
    <w:p w14:paraId="6274D900"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[31]</w:t>
      </w:r>
      <w:r w:rsidRPr="00945556">
        <w:rPr>
          <w:noProof/>
          <w:sz w:val="16"/>
        </w:rPr>
        <w:tab/>
        <w:t xml:space="preserve">C. Miller and F. Meggers, “The Building Data Genome Project: An open, public data set from non-residential building electrical meters,” </w:t>
      </w:r>
      <w:r w:rsidRPr="00945556">
        <w:rPr>
          <w:i/>
          <w:iCs/>
          <w:noProof/>
          <w:sz w:val="16"/>
        </w:rPr>
        <w:t>Energy Procedia</w:t>
      </w:r>
      <w:r w:rsidRPr="00945556">
        <w:rPr>
          <w:noProof/>
          <w:sz w:val="16"/>
        </w:rPr>
        <w:t>, vol. 122, pp. 439–444, 2017, doi: 10.1016/j.egypro.2017.07.400.</w:t>
      </w:r>
    </w:p>
    <w:p w14:paraId="37B5D07C"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[32]</w:t>
      </w:r>
      <w:r w:rsidRPr="00945556">
        <w:rPr>
          <w:noProof/>
          <w:sz w:val="16"/>
        </w:rPr>
        <w:tab/>
        <w:t xml:space="preserve">J. Y. Park, E. Wilson, A. Parker, and Z. Nagy, “The good, the bad, and the ugly: Data-driven load profile discord identification in a large building portfolio,” </w:t>
      </w:r>
      <w:r w:rsidRPr="00945556">
        <w:rPr>
          <w:i/>
          <w:iCs/>
          <w:noProof/>
          <w:sz w:val="16"/>
        </w:rPr>
        <w:t>Energy Build.</w:t>
      </w:r>
      <w:r w:rsidRPr="00945556">
        <w:rPr>
          <w:noProof/>
          <w:sz w:val="16"/>
        </w:rPr>
        <w:t>, vol. 215, p. 109892, 2020, doi: 10.1016/j.enbuild.2020.109892.</w:t>
      </w:r>
    </w:p>
    <w:p w14:paraId="550BE5B6"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[33]</w:t>
      </w:r>
      <w:r w:rsidRPr="00945556">
        <w:rPr>
          <w:noProof/>
          <w:sz w:val="16"/>
        </w:rPr>
        <w:tab/>
        <w:t xml:space="preserve">D. De Paepe </w:t>
      </w:r>
      <w:r w:rsidRPr="00945556">
        <w:rPr>
          <w:i/>
          <w:iCs/>
          <w:noProof/>
          <w:sz w:val="16"/>
        </w:rPr>
        <w:t>et al.</w:t>
      </w:r>
      <w:r w:rsidRPr="00945556">
        <w:rPr>
          <w:noProof/>
          <w:sz w:val="16"/>
        </w:rPr>
        <w:t xml:space="preserve">, “A generalized matrix profile framework with support for contextual series analysis,” </w:t>
      </w:r>
      <w:r w:rsidRPr="00945556">
        <w:rPr>
          <w:i/>
          <w:iCs/>
          <w:noProof/>
          <w:sz w:val="16"/>
        </w:rPr>
        <w:t>Eng. Appl. Artif. Intell.</w:t>
      </w:r>
      <w:r w:rsidRPr="00945556">
        <w:rPr>
          <w:noProof/>
          <w:sz w:val="16"/>
        </w:rPr>
        <w:t>, vol. 90, 2020, doi: 10.1016/j.engappai.2020.103487.</w:t>
      </w:r>
    </w:p>
    <w:p w14:paraId="44784797"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[34]</w:t>
      </w:r>
      <w:r w:rsidRPr="00945556">
        <w:rPr>
          <w:noProof/>
          <w:sz w:val="16"/>
        </w:rPr>
        <w:tab/>
        <w:t xml:space="preserve">H. A. Dau and E. Keogh, “Matrix profile V: A generic technique to incorporate domain knowledge into motif discovery,” </w:t>
      </w:r>
      <w:r w:rsidRPr="00945556">
        <w:rPr>
          <w:i/>
          <w:iCs/>
          <w:noProof/>
          <w:sz w:val="16"/>
        </w:rPr>
        <w:t>Proc. ACM SIGKDD Int. Conf. Knowl. Discov. Data Min.</w:t>
      </w:r>
      <w:r w:rsidRPr="00945556">
        <w:rPr>
          <w:noProof/>
          <w:sz w:val="16"/>
        </w:rPr>
        <w:t>, vol. Part F1296, pp. 125–134, 2017, doi: 10.1145/3097983.3097993.</w:t>
      </w:r>
    </w:p>
    <w:p w14:paraId="555F48D7"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[35]</w:t>
      </w:r>
      <w:r w:rsidRPr="00945556">
        <w:rPr>
          <w:noProof/>
          <w:sz w:val="16"/>
        </w:rPr>
        <w:tab/>
        <w:t xml:space="preserve">G. E. A. P. A. Batista, E. J. Keogh, O. M. Tataw, and V. M. A. De Souza, “CID: An efficient complexity-invariant distance for time series,” </w:t>
      </w:r>
      <w:r w:rsidRPr="00945556">
        <w:rPr>
          <w:i/>
          <w:iCs/>
          <w:noProof/>
          <w:sz w:val="16"/>
        </w:rPr>
        <w:t>Data Min. Knowl. Discov.</w:t>
      </w:r>
      <w:r w:rsidRPr="00945556">
        <w:rPr>
          <w:noProof/>
          <w:sz w:val="16"/>
        </w:rPr>
        <w:t>, vol. 28, no. 3, pp. 634–669, 2014, doi: 10.1007/s10618-013-0312-3.</w:t>
      </w:r>
    </w:p>
    <w:p w14:paraId="437A49E8"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[36]</w:t>
      </w:r>
      <w:r w:rsidRPr="00945556">
        <w:rPr>
          <w:noProof/>
          <w:sz w:val="16"/>
        </w:rPr>
        <w:tab/>
        <w:t xml:space="preserve">C. Fan, M. Chen, X. Wang, J. Wang, and B. Huang, “A Review on Data Preprocessing Techniques Toward Efficient and Reliable Knowledge Discovery From Building Operational Data,” </w:t>
      </w:r>
      <w:r w:rsidRPr="00945556">
        <w:rPr>
          <w:i/>
          <w:iCs/>
          <w:noProof/>
          <w:sz w:val="16"/>
        </w:rPr>
        <w:t>Front. Energy Res.</w:t>
      </w:r>
      <w:r w:rsidRPr="00945556">
        <w:rPr>
          <w:noProof/>
          <w:sz w:val="16"/>
        </w:rPr>
        <w:t>, vol. 9, no. March, pp. 1–17, 2021, doi: 10.3389/fenrg.2021.652801.</w:t>
      </w:r>
    </w:p>
    <w:p w14:paraId="45720F0A"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[37]</w:t>
      </w:r>
      <w:r w:rsidRPr="00945556">
        <w:rPr>
          <w:noProof/>
          <w:sz w:val="16"/>
        </w:rPr>
        <w:tab/>
        <w:t xml:space="preserve">J. L. Mathieu, P. N. Price, S. Kiliccote, and M. A. Piette, “Quantifying changes in building electricity use, with application to demand response,” </w:t>
      </w:r>
      <w:r w:rsidRPr="00945556">
        <w:rPr>
          <w:i/>
          <w:iCs/>
          <w:noProof/>
          <w:sz w:val="16"/>
        </w:rPr>
        <w:t>IEEE Trans. Smart Grid</w:t>
      </w:r>
      <w:r w:rsidRPr="00945556">
        <w:rPr>
          <w:noProof/>
          <w:sz w:val="16"/>
        </w:rPr>
        <w:t>, vol. 2, no. 3, pp. 507–518, 2011, doi: 10.1109/TSG.2011.2145010.</w:t>
      </w:r>
    </w:p>
    <w:p w14:paraId="43B7D098"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[38]</w:t>
      </w:r>
      <w:r w:rsidRPr="00945556">
        <w:rPr>
          <w:noProof/>
          <w:sz w:val="16"/>
        </w:rPr>
        <w:tab/>
        <w:t xml:space="preserve">J. Zhu, Y. Shen, Z. Song, D. Zhou, Z. Zhang, and A. Kusiak, “Data-driven building load profiling and energy management,” </w:t>
      </w:r>
      <w:r w:rsidRPr="00945556">
        <w:rPr>
          <w:i/>
          <w:iCs/>
          <w:noProof/>
          <w:sz w:val="16"/>
        </w:rPr>
        <w:t>Sustain. Cities Soc.</w:t>
      </w:r>
      <w:r w:rsidRPr="00945556">
        <w:rPr>
          <w:noProof/>
          <w:sz w:val="16"/>
        </w:rPr>
        <w:t>, vol. 49, no. March, p. 101587, 2019, doi: 10.1016/j.scs.2019.101587.</w:t>
      </w:r>
    </w:p>
    <w:p w14:paraId="7DCA2883"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[39]</w:t>
      </w:r>
      <w:r w:rsidRPr="00945556">
        <w:rPr>
          <w:noProof/>
          <w:sz w:val="16"/>
        </w:rPr>
        <w:tab/>
        <w:t xml:space="preserve">T. Grubinger, A. Zeileis, and K. P. Pfeiffer, “Evtree: Evolutionary learning of globally optimal classification and regression trees in R,” </w:t>
      </w:r>
      <w:r w:rsidRPr="00945556">
        <w:rPr>
          <w:i/>
          <w:iCs/>
          <w:noProof/>
          <w:sz w:val="16"/>
        </w:rPr>
        <w:t>J. Stat. Softw.</w:t>
      </w:r>
      <w:r w:rsidRPr="00945556">
        <w:rPr>
          <w:noProof/>
          <w:sz w:val="16"/>
        </w:rPr>
        <w:t>, vol. 61, no. 1, pp. 1–29, 2014, doi: 10.18637/jss.v061.i01.</w:t>
      </w:r>
    </w:p>
    <w:p w14:paraId="4F812CDD"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[40]</w:t>
      </w:r>
      <w:r w:rsidRPr="00945556">
        <w:rPr>
          <w:noProof/>
          <w:sz w:val="16"/>
        </w:rPr>
        <w:tab/>
        <w:t xml:space="preserve">R. Yan, Z. Ma, Y. Zhao, and G. Kokogiannakis, “A decision tree based data-driven diagnostic strategy for air handling units,” </w:t>
      </w:r>
      <w:r w:rsidRPr="00945556">
        <w:rPr>
          <w:i/>
          <w:iCs/>
          <w:noProof/>
          <w:sz w:val="16"/>
        </w:rPr>
        <w:t>Energy Build.</w:t>
      </w:r>
      <w:r w:rsidRPr="00945556">
        <w:rPr>
          <w:noProof/>
          <w:sz w:val="16"/>
        </w:rPr>
        <w:t>, vol. 133, pp. 37–45, 2016, doi: 10.1016/j.enbuild.2016.09.039.</w:t>
      </w:r>
    </w:p>
    <w:p w14:paraId="29A2FD1E"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[41]</w:t>
      </w:r>
      <w:r w:rsidRPr="00945556">
        <w:rPr>
          <w:noProof/>
          <w:sz w:val="16"/>
        </w:rPr>
        <w:tab/>
        <w:t xml:space="preserve">A. Capozzoli, M. S. Piscitelli, S. Brandi, D. Grassi, and G. Chicco, “Automated load pattern learning and anomaly detection for enhancing energy management in smart buildings,” </w:t>
      </w:r>
      <w:r w:rsidRPr="00945556">
        <w:rPr>
          <w:i/>
          <w:iCs/>
          <w:noProof/>
          <w:sz w:val="16"/>
        </w:rPr>
        <w:t>Energy</w:t>
      </w:r>
      <w:r w:rsidRPr="00945556">
        <w:rPr>
          <w:noProof/>
          <w:sz w:val="16"/>
        </w:rPr>
        <w:t>, vol. 157, pp. 336–352, 2018, doi: 10.1016/j.energy.2018.05.127.</w:t>
      </w:r>
    </w:p>
    <w:p w14:paraId="6CD531C6"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[42]</w:t>
      </w:r>
      <w:r w:rsidRPr="00945556">
        <w:rPr>
          <w:noProof/>
          <w:sz w:val="16"/>
        </w:rPr>
        <w:tab/>
        <w:t>R Core Team, “R: A Language and Environment for Statistical Computing.” Vienna, Austria, 2017, [Online]. Available: https://www.r-project.org/.</w:t>
      </w:r>
    </w:p>
    <w:p w14:paraId="49E37CE1"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[43]</w:t>
      </w:r>
      <w:r w:rsidRPr="00945556">
        <w:rPr>
          <w:noProof/>
          <w:sz w:val="16"/>
        </w:rPr>
        <w:tab/>
        <w:t xml:space="preserve">G. Van Rossum and F. L. Drake Jr, </w:t>
      </w:r>
      <w:r w:rsidRPr="00945556">
        <w:rPr>
          <w:i/>
          <w:iCs/>
          <w:noProof/>
          <w:sz w:val="16"/>
        </w:rPr>
        <w:t>Python reference manual</w:t>
      </w:r>
      <w:r w:rsidRPr="00945556">
        <w:rPr>
          <w:noProof/>
          <w:sz w:val="16"/>
        </w:rPr>
        <w:t>. Centrum voor Wiskunde en Informatica Amsterdam, 1995.</w:t>
      </w:r>
    </w:p>
    <w:p w14:paraId="373A98A2"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[44]</w:t>
      </w:r>
      <w:r w:rsidRPr="00945556">
        <w:rPr>
          <w:noProof/>
          <w:sz w:val="16"/>
        </w:rPr>
        <w:tab/>
        <w:t xml:space="preserve">M. Charrad, N. Ghazzali, V. Boiteau, and A. Niknafs, “NbClust : An R Package for Determining the,” </w:t>
      </w:r>
      <w:r w:rsidRPr="00945556">
        <w:rPr>
          <w:i/>
          <w:iCs/>
          <w:noProof/>
          <w:sz w:val="16"/>
        </w:rPr>
        <w:t>J. Stat. Softw.</w:t>
      </w:r>
      <w:r w:rsidRPr="00945556">
        <w:rPr>
          <w:noProof/>
          <w:sz w:val="16"/>
        </w:rPr>
        <w:t>, vol. 61, no. 6, pp. 1–36, 2014, doi: 10.18637/jss.v061.i06.</w:t>
      </w:r>
    </w:p>
    <w:p w14:paraId="5DFE50F9" w14:textId="77777777" w:rsidR="00945556" w:rsidRPr="00945556" w:rsidRDefault="00945556" w:rsidP="00945556">
      <w:pPr>
        <w:autoSpaceDE w:val="0"/>
        <w:autoSpaceDN w:val="0"/>
        <w:adjustRightInd w:val="0"/>
        <w:spacing w:line="240" w:lineRule="exact"/>
        <w:ind w:left="640" w:hanging="640"/>
        <w:rPr>
          <w:noProof/>
          <w:sz w:val="16"/>
        </w:rPr>
      </w:pPr>
      <w:r w:rsidRPr="00945556">
        <w:rPr>
          <w:noProof/>
          <w:sz w:val="16"/>
        </w:rPr>
        <w:t>[45]</w:t>
      </w:r>
      <w:r w:rsidRPr="00945556">
        <w:rPr>
          <w:noProof/>
          <w:sz w:val="16"/>
        </w:rPr>
        <w:tab/>
        <w:t xml:space="preserve">Y. He, X. Chu, and Y. Wang, “Neighbor profile: Bagging nearest neighbors for unsupervised time series mining,” </w:t>
      </w:r>
      <w:r w:rsidRPr="00945556">
        <w:rPr>
          <w:i/>
          <w:iCs/>
          <w:noProof/>
          <w:sz w:val="16"/>
        </w:rPr>
        <w:t>Proc. - Int. Conf. Data Eng.</w:t>
      </w:r>
      <w:r w:rsidRPr="00945556">
        <w:rPr>
          <w:noProof/>
          <w:sz w:val="16"/>
        </w:rPr>
        <w:t>, vol. 2020-April, no. April, pp. 373–384, 2020, doi: 10.1109/ICDE48307.2020.00039.</w:t>
      </w:r>
    </w:p>
    <w:p w14:paraId="00E14429" w14:textId="00753D4C" w:rsidR="00A04BF3" w:rsidRPr="00CF6324" w:rsidRDefault="004253CA" w:rsidP="00945556">
      <w:pPr>
        <w:autoSpaceDE w:val="0"/>
        <w:autoSpaceDN w:val="0"/>
        <w:adjustRightInd w:val="0"/>
        <w:spacing w:line="240" w:lineRule="exact"/>
        <w:ind w:left="640" w:hanging="640"/>
      </w:pPr>
      <w:r w:rsidRPr="00CF6324">
        <w:fldChar w:fldCharType="end"/>
      </w:r>
    </w:p>
    <w:sectPr w:rsidR="00A04BF3" w:rsidRPr="00CF6324" w:rsidSect="008B0B3F">
      <w:headerReference w:type="default" r:id="rId24"/>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iscitelli  Marco Savino" w:date="2022-01-07T15:24:00Z" w:initials="PMS">
    <w:p w14:paraId="2EBDD4F3" w14:textId="51887A9C" w:rsidR="00CC4E00" w:rsidRPr="00F473DC" w:rsidRDefault="00CC4E00">
      <w:pPr>
        <w:pStyle w:val="Testocommento"/>
        <w:rPr>
          <w:lang w:val="it-IT"/>
        </w:rPr>
      </w:pPr>
      <w:r>
        <w:rPr>
          <w:rStyle w:val="Rimandocommento"/>
        </w:rPr>
        <w:annotationRef/>
      </w:r>
      <w:r w:rsidRPr="00F473DC">
        <w:rPr>
          <w:lang w:val="it-IT"/>
        </w:rPr>
        <w:t xml:space="preserve">Da scrivere in maniera più </w:t>
      </w:r>
      <w:proofErr w:type="spellStart"/>
      <w:r w:rsidR="00F473DC" w:rsidRPr="00F473DC">
        <w:rPr>
          <w:lang w:val="it-IT"/>
        </w:rPr>
        <w:t>cat</w:t>
      </w:r>
      <w:r w:rsidR="00F473DC">
        <w:rPr>
          <w:lang w:val="it-IT"/>
        </w:rPr>
        <w:t>chy</w:t>
      </w:r>
      <w:proofErr w:type="spellEnd"/>
    </w:p>
  </w:comment>
  <w:comment w:id="1" w:author="Piscitelli  Marco Savino" w:date="2021-10-27T10:41:00Z" w:initials="PMS">
    <w:p w14:paraId="27B9CD55" w14:textId="77777777" w:rsidR="00F725D5" w:rsidRDefault="00F725D5">
      <w:pPr>
        <w:pStyle w:val="Testocommento"/>
        <w:rPr>
          <w:lang w:val="it-IT"/>
        </w:rPr>
      </w:pPr>
      <w:r>
        <w:rPr>
          <w:rStyle w:val="Rimandocommento"/>
        </w:rPr>
        <w:annotationRef/>
      </w:r>
      <w:r w:rsidR="00B07D47" w:rsidRPr="00B07D47">
        <w:rPr>
          <w:lang w:val="it-IT"/>
        </w:rPr>
        <w:t>C’è poco focus i</w:t>
      </w:r>
      <w:r w:rsidR="00B07D47">
        <w:rPr>
          <w:lang w:val="it-IT"/>
        </w:rPr>
        <w:t xml:space="preserve">n questa intro, parliamo di massimi sistemi (i.e., </w:t>
      </w:r>
      <w:proofErr w:type="spellStart"/>
      <w:r w:rsidR="00B07D47">
        <w:rPr>
          <w:lang w:val="it-IT"/>
        </w:rPr>
        <w:t>climate</w:t>
      </w:r>
      <w:proofErr w:type="spellEnd"/>
      <w:r w:rsidR="00B07D47">
        <w:rPr>
          <w:lang w:val="it-IT"/>
        </w:rPr>
        <w:t xml:space="preserve"> </w:t>
      </w:r>
      <w:proofErr w:type="spellStart"/>
      <w:r w:rsidR="00B07D47">
        <w:rPr>
          <w:lang w:val="it-IT"/>
        </w:rPr>
        <w:t>change</w:t>
      </w:r>
      <w:proofErr w:type="spellEnd"/>
      <w:r w:rsidR="00B07D47">
        <w:rPr>
          <w:lang w:val="it-IT"/>
        </w:rPr>
        <w:t xml:space="preserve">, cognitive </w:t>
      </w:r>
      <w:proofErr w:type="spellStart"/>
      <w:r w:rsidR="00B07D47">
        <w:rPr>
          <w:lang w:val="it-IT"/>
        </w:rPr>
        <w:t>buildings</w:t>
      </w:r>
      <w:proofErr w:type="spellEnd"/>
      <w:r w:rsidR="00B07D47">
        <w:rPr>
          <w:lang w:val="it-IT"/>
        </w:rPr>
        <w:t xml:space="preserve">) </w:t>
      </w:r>
      <w:r w:rsidR="00586A2D">
        <w:rPr>
          <w:lang w:val="it-IT"/>
        </w:rPr>
        <w:t xml:space="preserve">e non </w:t>
      </w:r>
      <w:proofErr w:type="spellStart"/>
      <w:r w:rsidR="00586A2D">
        <w:rPr>
          <w:lang w:val="it-IT"/>
        </w:rPr>
        <w:t>accompagnamo</w:t>
      </w:r>
      <w:proofErr w:type="spellEnd"/>
      <w:r w:rsidR="00586A2D">
        <w:rPr>
          <w:lang w:val="it-IT"/>
        </w:rPr>
        <w:t xml:space="preserve"> il lettore verso i </w:t>
      </w:r>
      <w:proofErr w:type="spellStart"/>
      <w:r w:rsidR="00586A2D">
        <w:rPr>
          <w:lang w:val="it-IT"/>
        </w:rPr>
        <w:t>related</w:t>
      </w:r>
      <w:proofErr w:type="spellEnd"/>
      <w:r w:rsidR="00586A2D">
        <w:rPr>
          <w:lang w:val="it-IT"/>
        </w:rPr>
        <w:t xml:space="preserve"> work. Darei più enfasi al concetto di </w:t>
      </w:r>
      <w:proofErr w:type="spellStart"/>
      <w:r w:rsidR="00586A2D">
        <w:rPr>
          <w:lang w:val="it-IT"/>
        </w:rPr>
        <w:t>energy</w:t>
      </w:r>
      <w:proofErr w:type="spellEnd"/>
      <w:r w:rsidR="00586A2D">
        <w:rPr>
          <w:lang w:val="it-IT"/>
        </w:rPr>
        <w:t xml:space="preserve"> </w:t>
      </w:r>
      <w:proofErr w:type="gramStart"/>
      <w:r w:rsidR="00586A2D">
        <w:rPr>
          <w:lang w:val="it-IT"/>
        </w:rPr>
        <w:t xml:space="preserve">management </w:t>
      </w:r>
      <w:r w:rsidR="004B0A6C">
        <w:rPr>
          <w:lang w:val="it-IT"/>
        </w:rPr>
        <w:t>.</w:t>
      </w:r>
      <w:proofErr w:type="gramEnd"/>
    </w:p>
    <w:p w14:paraId="214F9CFB" w14:textId="02B2FDA8" w:rsidR="004B0A6C" w:rsidRPr="00B07D47" w:rsidRDefault="004B0A6C">
      <w:pPr>
        <w:pStyle w:val="Testocommento"/>
        <w:rPr>
          <w:lang w:val="it-IT"/>
        </w:rPr>
      </w:pPr>
    </w:p>
  </w:comment>
  <w:comment w:id="2" w:author="CHIOSA  ROBERTO" w:date="2022-01-24T09:40:00Z" w:initials="CR">
    <w:p w14:paraId="1FADDC1C" w14:textId="77777777" w:rsidR="004B0A6C" w:rsidRDefault="004B0A6C">
      <w:pPr>
        <w:pStyle w:val="Testocommento"/>
        <w:rPr>
          <w:lang w:val="it-IT"/>
        </w:rPr>
      </w:pPr>
      <w:r>
        <w:rPr>
          <w:rStyle w:val="Rimandocommento"/>
        </w:rPr>
        <w:annotationRef/>
      </w:r>
      <w:r w:rsidRPr="004B0A6C">
        <w:rPr>
          <w:lang w:val="it-IT"/>
        </w:rPr>
        <w:t xml:space="preserve">Riferimento al </w:t>
      </w:r>
      <w:proofErr w:type="spellStart"/>
      <w:r w:rsidRPr="004B0A6C">
        <w:rPr>
          <w:lang w:val="it-IT"/>
        </w:rPr>
        <w:t>covid</w:t>
      </w:r>
      <w:proofErr w:type="spellEnd"/>
      <w:r w:rsidRPr="004B0A6C">
        <w:rPr>
          <w:lang w:val="it-IT"/>
        </w:rPr>
        <w:t xml:space="preserve"> e indoo</w:t>
      </w:r>
      <w:r>
        <w:rPr>
          <w:lang w:val="it-IT"/>
        </w:rPr>
        <w:t xml:space="preserve">r </w:t>
      </w:r>
      <w:proofErr w:type="spellStart"/>
      <w:r>
        <w:rPr>
          <w:lang w:val="it-IT"/>
        </w:rPr>
        <w:t>environment</w:t>
      </w:r>
      <w:proofErr w:type="spellEnd"/>
      <w:r>
        <w:rPr>
          <w:lang w:val="it-IT"/>
        </w:rPr>
        <w:t>?</w:t>
      </w:r>
    </w:p>
    <w:p w14:paraId="1E07024E" w14:textId="1DAD62A3" w:rsidR="004B0A6C" w:rsidRPr="004B0A6C" w:rsidRDefault="004B0A6C">
      <w:pPr>
        <w:pStyle w:val="Testocommento"/>
        <w:rPr>
          <w:lang w:val="it-IT"/>
        </w:rPr>
      </w:pPr>
    </w:p>
  </w:comment>
  <w:comment w:id="4" w:author="Piscitelli  Marco Savino" w:date="2021-10-27T10:31:00Z" w:initials="PMS">
    <w:p w14:paraId="1B49F2E7" w14:textId="5E0EA064" w:rsidR="00CB3BA6" w:rsidRPr="00CB3BA6" w:rsidRDefault="00CB3BA6">
      <w:pPr>
        <w:pStyle w:val="Testocommento"/>
        <w:rPr>
          <w:lang w:val="it-IT"/>
        </w:rPr>
      </w:pPr>
      <w:r>
        <w:rPr>
          <w:rStyle w:val="Rimandocommento"/>
        </w:rPr>
        <w:annotationRef/>
      </w:r>
      <w:r w:rsidRPr="00CB3BA6">
        <w:rPr>
          <w:lang w:val="it-IT"/>
        </w:rPr>
        <w:t>Riformulare. N</w:t>
      </w:r>
      <w:r>
        <w:rPr>
          <w:lang w:val="it-IT"/>
        </w:rPr>
        <w:t xml:space="preserve">on mi fa impazzire questo riferimento al </w:t>
      </w:r>
      <w:proofErr w:type="spellStart"/>
      <w:r>
        <w:rPr>
          <w:lang w:val="it-IT"/>
        </w:rPr>
        <w:t>climate</w:t>
      </w:r>
      <w:proofErr w:type="spellEnd"/>
      <w:r>
        <w:rPr>
          <w:lang w:val="it-IT"/>
        </w:rPr>
        <w:t xml:space="preserve"> </w:t>
      </w:r>
      <w:proofErr w:type="spellStart"/>
      <w:r>
        <w:rPr>
          <w:lang w:val="it-IT"/>
        </w:rPr>
        <w:t>change</w:t>
      </w:r>
      <w:proofErr w:type="spellEnd"/>
      <w:r>
        <w:rPr>
          <w:lang w:val="it-IT"/>
        </w:rPr>
        <w:t xml:space="preserve"> un po’ buttato lì</w:t>
      </w:r>
    </w:p>
  </w:comment>
  <w:comment w:id="6" w:author="CHIOSA  ROBERTO [2]" w:date="2021-09-22T15:04:00Z" w:initials="CR">
    <w:p w14:paraId="59960B6D" w14:textId="1B49F2DD" w:rsidR="00F327E3" w:rsidRDefault="00F327E3" w:rsidP="007118FB">
      <w:pPr>
        <w:pStyle w:val="comments"/>
      </w:pPr>
      <w:r>
        <w:rPr>
          <w:rStyle w:val="Rimandocommento"/>
        </w:rPr>
        <w:annotationRef/>
      </w:r>
      <w:r>
        <w:t>Sostituire e scrivere meglio</w:t>
      </w:r>
    </w:p>
  </w:comment>
  <w:comment w:id="7" w:author="Piscitelli  Marco Savino" w:date="2021-10-27T10:40:00Z" w:initials="PMS">
    <w:p w14:paraId="018DE084" w14:textId="40E4B70F" w:rsidR="00A82615" w:rsidRPr="00A82615" w:rsidRDefault="00A82615">
      <w:pPr>
        <w:pStyle w:val="Testocommento"/>
        <w:rPr>
          <w:lang w:val="it-IT"/>
        </w:rPr>
      </w:pPr>
      <w:r>
        <w:rPr>
          <w:rStyle w:val="Rimandocommento"/>
        </w:rPr>
        <w:annotationRef/>
      </w:r>
      <w:r w:rsidRPr="00A82615">
        <w:rPr>
          <w:lang w:val="it-IT"/>
        </w:rPr>
        <w:t>Stacco d</w:t>
      </w:r>
      <w:r>
        <w:rPr>
          <w:lang w:val="it-IT"/>
        </w:rPr>
        <w:t xml:space="preserve">ella intro verso i </w:t>
      </w:r>
      <w:proofErr w:type="spellStart"/>
      <w:r>
        <w:rPr>
          <w:lang w:val="it-IT"/>
        </w:rPr>
        <w:t>related</w:t>
      </w:r>
      <w:proofErr w:type="spellEnd"/>
      <w:r>
        <w:rPr>
          <w:lang w:val="it-IT"/>
        </w:rPr>
        <w:t xml:space="preserve"> work un po</w:t>
      </w:r>
      <w:r w:rsidR="00F725D5">
        <w:rPr>
          <w:lang w:val="it-IT"/>
        </w:rPr>
        <w:t xml:space="preserve">’ </w:t>
      </w:r>
      <w:proofErr w:type="spellStart"/>
      <w:r w:rsidR="00F725D5">
        <w:rPr>
          <w:lang w:val="it-IT"/>
        </w:rPr>
        <w:t>brutal</w:t>
      </w:r>
      <w:proofErr w:type="spellEnd"/>
    </w:p>
  </w:comment>
  <w:comment w:id="8" w:author="Piscitelli  Marco Savino [2]" w:date="2022-01-07T12:03:00Z" w:initials="PMS">
    <w:p w14:paraId="65826A39" w14:textId="4D2DE248" w:rsidR="00FE7076" w:rsidRPr="00D73576" w:rsidRDefault="00FE7076" w:rsidP="00FE7076">
      <w:pPr>
        <w:pStyle w:val="Testocommento"/>
        <w:rPr>
          <w:lang w:val="it-IT"/>
        </w:rPr>
      </w:pPr>
      <w:r>
        <w:rPr>
          <w:rStyle w:val="Rimandocommento"/>
        </w:rPr>
        <w:annotationRef/>
      </w:r>
      <w:r w:rsidRPr="00D73576">
        <w:rPr>
          <w:lang w:val="it-IT"/>
        </w:rPr>
        <w:t>Spiegare la differenza tra FDD e ADD</w:t>
      </w:r>
    </w:p>
  </w:comment>
  <w:comment w:id="9" w:author="CHIOSA  ROBERTO [2]" w:date="2021-09-30T16:58:00Z" w:initials="CR">
    <w:p w14:paraId="53FD2987" w14:textId="5928FB62" w:rsidR="0081166C" w:rsidRPr="00037494" w:rsidRDefault="0081166C" w:rsidP="0081166C">
      <w:pPr>
        <w:pStyle w:val="comments"/>
      </w:pPr>
      <w:r>
        <w:rPr>
          <w:rStyle w:val="Rimandocommento"/>
        </w:rPr>
        <w:annotationRef/>
      </w:r>
      <w:r w:rsidRPr="00037494">
        <w:t>Expand with details if necessary</w:t>
      </w:r>
    </w:p>
  </w:comment>
  <w:comment w:id="10"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proofErr w:type="spellStart"/>
      <w:r>
        <w:rPr>
          <w:lang w:val="it-IT"/>
        </w:rPr>
        <w:t>literature</w:t>
      </w:r>
      <w:proofErr w:type="spellEnd"/>
      <w:r>
        <w:rPr>
          <w:lang w:val="it-IT"/>
        </w:rPr>
        <w:t xml:space="preserve"> </w:t>
      </w:r>
      <w:proofErr w:type="spellStart"/>
      <w:r>
        <w:rPr>
          <w:lang w:val="it-IT"/>
        </w:rPr>
        <w:t>review</w:t>
      </w:r>
      <w:proofErr w:type="spellEnd"/>
      <w:r>
        <w:rPr>
          <w:lang w:val="it-IT"/>
        </w:rPr>
        <w:t xml:space="preserve"> che va esteso</w:t>
      </w:r>
      <w:r w:rsidR="006532F3">
        <w:rPr>
          <w:lang w:val="it-IT"/>
        </w:rPr>
        <w:t xml:space="preserve"> con </w:t>
      </w:r>
      <w:r w:rsidR="00D42197">
        <w:rPr>
          <w:lang w:val="it-IT"/>
        </w:rPr>
        <w:t xml:space="preserve">una buona parte di </w:t>
      </w:r>
      <w:proofErr w:type="spellStart"/>
      <w:r w:rsidR="00D42197">
        <w:rPr>
          <w:lang w:val="it-IT"/>
        </w:rPr>
        <w:t>paper</w:t>
      </w:r>
      <w:proofErr w:type="spellEnd"/>
      <w:r w:rsidR="00D42197">
        <w:rPr>
          <w:lang w:val="it-IT"/>
        </w:rPr>
        <w:t xml:space="preserve"> </w:t>
      </w:r>
    </w:p>
  </w:comment>
  <w:comment w:id="11"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12" w:author="CHIOSA  ROBERTO" w:date="2022-01-17T16:11:00Z" w:initials="CR">
    <w:p w14:paraId="06AFA804" w14:textId="77777777" w:rsidR="00D33834" w:rsidRPr="00D33834" w:rsidRDefault="00D33834" w:rsidP="00D33834">
      <w:pPr>
        <w:pStyle w:val="Testocommento"/>
        <w:rPr>
          <w:lang w:val="it-IT"/>
        </w:rPr>
      </w:pPr>
      <w:r>
        <w:rPr>
          <w:rStyle w:val="Rimandocommento"/>
        </w:rPr>
        <w:annotationRef/>
      </w:r>
      <w:r>
        <w:rPr>
          <w:rStyle w:val="Rimandocommento"/>
        </w:rPr>
        <w:annotationRef/>
      </w:r>
      <w:r w:rsidRPr="008A2D98">
        <w:rPr>
          <w:lang w:val="it-IT"/>
        </w:rPr>
        <w:t xml:space="preserve">Estendere questa parte di </w:t>
      </w:r>
      <w:proofErr w:type="spellStart"/>
      <w:r w:rsidRPr="008A2D98">
        <w:rPr>
          <w:lang w:val="it-IT"/>
        </w:rPr>
        <w:t>r</w:t>
      </w:r>
      <w:r>
        <w:rPr>
          <w:lang w:val="it-IT"/>
        </w:rPr>
        <w:t>eview</w:t>
      </w:r>
      <w:proofErr w:type="spellEnd"/>
      <w:r>
        <w:rPr>
          <w:lang w:val="it-IT"/>
        </w:rPr>
        <w:t xml:space="preserve"> su MP specificando meglio qualche processo applicato in letteratura per il campo </w:t>
      </w:r>
      <w:proofErr w:type="spellStart"/>
      <w:r>
        <w:rPr>
          <w:lang w:val="it-IT"/>
        </w:rPr>
        <w:t>energy</w:t>
      </w:r>
      <w:proofErr w:type="spellEnd"/>
    </w:p>
    <w:p w14:paraId="6213444C" w14:textId="1BCD5887" w:rsidR="00D33834" w:rsidRPr="00D33834" w:rsidRDefault="00D33834">
      <w:pPr>
        <w:pStyle w:val="Testocommento"/>
        <w:rPr>
          <w:lang w:val="it-IT"/>
        </w:rPr>
      </w:pPr>
    </w:p>
  </w:comment>
  <w:comment w:id="13" w:author="Piscitelli  Marco Savino" w:date="2022-01-07T12:55:00Z" w:initials="PMS">
    <w:p w14:paraId="2E225835" w14:textId="77777777" w:rsidR="001E336B" w:rsidRPr="007A51D0" w:rsidRDefault="001E336B" w:rsidP="001E336B">
      <w:pPr>
        <w:pStyle w:val="Testocommento"/>
        <w:rPr>
          <w:lang w:val="it-IT"/>
        </w:rPr>
      </w:pPr>
      <w:r>
        <w:rPr>
          <w:rStyle w:val="Rimandocommento"/>
        </w:rPr>
        <w:annotationRef/>
      </w:r>
      <w:r w:rsidRPr="007A51D0">
        <w:rPr>
          <w:lang w:val="it-IT"/>
        </w:rPr>
        <w:t>frase di connessione con se</w:t>
      </w:r>
      <w:r>
        <w:rPr>
          <w:lang w:val="it-IT"/>
        </w:rPr>
        <w:t>zione successiva</w:t>
      </w:r>
    </w:p>
  </w:comment>
  <w:comment w:id="14" w:author="CHIOSA  ROBERTO [2]" w:date="2021-09-02T16:26:00Z" w:initials="CR">
    <w:p w14:paraId="1FF9E5B8" w14:textId="77777777" w:rsidR="002C483B" w:rsidRPr="007118FB" w:rsidRDefault="002C483B" w:rsidP="002C483B">
      <w:pPr>
        <w:pStyle w:val="comments"/>
      </w:pPr>
      <w:r w:rsidRPr="007118FB">
        <w:annotationRef/>
      </w:r>
      <w:r w:rsidRPr="007118FB">
        <w:t>la nostra novelty è fondere le ipotesi con gli altri metodi, automatismo sul framework mettendolo in un framework di anomaly detection contributo ad anomaly detection, anomaly score, contributo a matrix, come trovare i contesti. anticipare la methodology a grandi linee</w:t>
      </w:r>
    </w:p>
    <w:p w14:paraId="50EE779E" w14:textId="77777777" w:rsidR="002C483B" w:rsidRPr="007118FB" w:rsidRDefault="002C483B" w:rsidP="002C483B">
      <w:pPr>
        <w:pStyle w:val="comments"/>
      </w:pPr>
    </w:p>
  </w:comment>
  <w:comment w:id="15" w:author="CHIOSA  ROBERTO" w:date="2022-01-24T18:27:00Z" w:initials="CR">
    <w:p w14:paraId="4315850B" w14:textId="3FCB55E2" w:rsidR="006C6F50" w:rsidRPr="006C6F50" w:rsidRDefault="006C6F50">
      <w:pPr>
        <w:pStyle w:val="Testocommento"/>
        <w:rPr>
          <w:lang w:val="it-IT"/>
        </w:rPr>
      </w:pPr>
      <w:r>
        <w:rPr>
          <w:rStyle w:val="Rimandocommento"/>
        </w:rPr>
        <w:annotationRef/>
      </w:r>
      <w:r w:rsidRPr="006C6F50">
        <w:rPr>
          <w:lang w:val="it-IT"/>
        </w:rPr>
        <w:t>Commento o va bene coi?</w:t>
      </w:r>
    </w:p>
  </w:comment>
  <w:comment w:id="16"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17" w:author="CHIOSA  ROBERTO"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18" w:author="CHIOSA  ROBERTO" w:date="2022-01-18T18:16:00Z" w:initials="CR">
    <w:p w14:paraId="2F5C56DB" w14:textId="70D48786" w:rsidR="00ED08CC" w:rsidRPr="00ED08CC" w:rsidRDefault="00ED08CC">
      <w:pPr>
        <w:pStyle w:val="Testocommento"/>
        <w:rPr>
          <w:lang w:val="it-IT"/>
        </w:rPr>
      </w:pPr>
      <w:r>
        <w:rPr>
          <w:rStyle w:val="Rimandocommento"/>
        </w:rPr>
        <w:annotationRef/>
      </w:r>
      <w:r w:rsidRPr="00ED08CC">
        <w:rPr>
          <w:lang w:val="it-IT"/>
        </w:rPr>
        <w:t>rifai immagina ma lascia la disaggregazione</w:t>
      </w:r>
    </w:p>
  </w:comment>
  <w:comment w:id="19"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20" w:author="Piscitelli  Marco Savino" w:date="2021-12-30T12:34:00Z" w:initials="PMS">
    <w:p w14:paraId="79DD9731" w14:textId="77777777" w:rsidR="00945556" w:rsidRDefault="00945556" w:rsidP="00945556">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 così nei </w:t>
      </w:r>
      <w:proofErr w:type="spellStart"/>
      <w:r>
        <w:rPr>
          <w:lang w:val="it-IT"/>
        </w:rPr>
        <w:t>results</w:t>
      </w:r>
      <w:proofErr w:type="spellEnd"/>
      <w:r>
        <w:rPr>
          <w:lang w:val="it-IT"/>
        </w:rPr>
        <w:t xml:space="preserve"> abbiamo tre sezioni:</w:t>
      </w:r>
    </w:p>
    <w:p w14:paraId="44FE1ABA" w14:textId="77777777" w:rsidR="00945556" w:rsidRDefault="00945556" w:rsidP="00945556">
      <w:pPr>
        <w:pStyle w:val="Testocommento"/>
        <w:numPr>
          <w:ilvl w:val="0"/>
          <w:numId w:val="29"/>
        </w:numPr>
        <w:rPr>
          <w:lang w:val="it-IT"/>
        </w:rPr>
      </w:pPr>
      <w:r>
        <w:rPr>
          <w:lang w:val="it-IT"/>
        </w:rPr>
        <w:t xml:space="preserve">CMP </w:t>
      </w:r>
      <w:proofErr w:type="spellStart"/>
      <w:r>
        <w:rPr>
          <w:lang w:val="it-IT"/>
        </w:rPr>
        <w:t>results</w:t>
      </w:r>
      <w:proofErr w:type="spellEnd"/>
    </w:p>
    <w:p w14:paraId="63542903" w14:textId="77777777" w:rsidR="00945556" w:rsidRDefault="00945556" w:rsidP="00945556">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2EB630F5" w14:textId="77777777" w:rsidR="00945556" w:rsidRPr="00FE3B84" w:rsidRDefault="00945556" w:rsidP="00945556">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21" w:author="Piscitelli  Marco Savino" w:date="2022-01-07T15:08:00Z" w:initials="PMS">
    <w:p w14:paraId="17B204EF" w14:textId="38170614" w:rsidR="007D0C9D" w:rsidRPr="007D0C9D" w:rsidRDefault="007D0C9D">
      <w:pPr>
        <w:pStyle w:val="Testocommento"/>
        <w:rPr>
          <w:lang w:val="it-IT"/>
        </w:rPr>
      </w:pPr>
      <w:r>
        <w:rPr>
          <w:rStyle w:val="Rimandocommento"/>
        </w:rPr>
        <w:annotationRef/>
      </w:r>
      <w:r w:rsidRPr="007D0C9D">
        <w:rPr>
          <w:lang w:val="it-IT"/>
        </w:rPr>
        <w:t xml:space="preserve">la farei diventare una </w:t>
      </w:r>
      <w:proofErr w:type="spellStart"/>
      <w:r w:rsidRPr="007D0C9D">
        <w:rPr>
          <w:lang w:val="it-IT"/>
        </w:rPr>
        <w:t>s</w:t>
      </w:r>
      <w:r>
        <w:rPr>
          <w:lang w:val="it-IT"/>
        </w:rPr>
        <w:t>ottofase</w:t>
      </w:r>
      <w:proofErr w:type="spellEnd"/>
      <w:r>
        <w:rPr>
          <w:lang w:val="it-IT"/>
        </w:rPr>
        <w:t xml:space="preserve"> di “</w:t>
      </w:r>
      <w:proofErr w:type="spellStart"/>
      <w:r>
        <w:rPr>
          <w:lang w:val="it-IT"/>
        </w:rPr>
        <w:t>definition</w:t>
      </w:r>
      <w:proofErr w:type="spellEnd"/>
      <w:r>
        <w:rPr>
          <w:lang w:val="it-IT"/>
        </w:rPr>
        <w:t xml:space="preserve"> of the </w:t>
      </w:r>
      <w:proofErr w:type="spellStart"/>
      <w:r>
        <w:rPr>
          <w:lang w:val="it-IT"/>
        </w:rPr>
        <w:t>contextual</w:t>
      </w:r>
      <w:proofErr w:type="spellEnd"/>
      <w:r>
        <w:rPr>
          <w:lang w:val="it-IT"/>
        </w:rPr>
        <w:t xml:space="preserve"> </w:t>
      </w:r>
      <w:proofErr w:type="spellStart"/>
      <w:r>
        <w:rPr>
          <w:lang w:val="it-IT"/>
        </w:rPr>
        <w:t>matrix</w:t>
      </w:r>
      <w:proofErr w:type="spellEnd"/>
      <w:r>
        <w:rPr>
          <w:lang w:val="it-IT"/>
        </w:rPr>
        <w:t xml:space="preserve"> </w:t>
      </w:r>
      <w:proofErr w:type="spellStart"/>
      <w:r>
        <w:rPr>
          <w:lang w:val="it-IT"/>
        </w:rPr>
        <w:t>profile</w:t>
      </w:r>
      <w:proofErr w:type="spellEnd"/>
      <w:r>
        <w:rPr>
          <w:lang w:val="it-IT"/>
        </w:rPr>
        <w:t>”</w:t>
      </w:r>
    </w:p>
  </w:comment>
  <w:comment w:id="22" w:author="Piscitelli  Marco Savino" w:date="2022-01-07T15:08:00Z" w:initials="PMS">
    <w:p w14:paraId="37327D60" w14:textId="77777777" w:rsidR="00DA3485" w:rsidRPr="007D0C9D" w:rsidRDefault="00DA3485" w:rsidP="00DA3485">
      <w:pPr>
        <w:pStyle w:val="Testocommento"/>
        <w:rPr>
          <w:lang w:val="it-IT"/>
        </w:rPr>
      </w:pPr>
      <w:r>
        <w:rPr>
          <w:rStyle w:val="Rimandocommento"/>
        </w:rPr>
        <w:annotationRef/>
      </w:r>
      <w:r w:rsidRPr="007D0C9D">
        <w:rPr>
          <w:lang w:val="it-IT"/>
        </w:rPr>
        <w:t xml:space="preserve">la farei diventare una </w:t>
      </w:r>
      <w:proofErr w:type="spellStart"/>
      <w:r w:rsidRPr="007D0C9D">
        <w:rPr>
          <w:lang w:val="it-IT"/>
        </w:rPr>
        <w:t>s</w:t>
      </w:r>
      <w:r>
        <w:rPr>
          <w:lang w:val="it-IT"/>
        </w:rPr>
        <w:t>ottofase</w:t>
      </w:r>
      <w:proofErr w:type="spellEnd"/>
      <w:r>
        <w:rPr>
          <w:lang w:val="it-IT"/>
        </w:rPr>
        <w:t xml:space="preserve"> di “</w:t>
      </w:r>
      <w:proofErr w:type="spellStart"/>
      <w:r>
        <w:rPr>
          <w:lang w:val="it-IT"/>
        </w:rPr>
        <w:t>definition</w:t>
      </w:r>
      <w:proofErr w:type="spellEnd"/>
      <w:r>
        <w:rPr>
          <w:lang w:val="it-IT"/>
        </w:rPr>
        <w:t xml:space="preserve"> of the </w:t>
      </w:r>
      <w:proofErr w:type="spellStart"/>
      <w:r>
        <w:rPr>
          <w:lang w:val="it-IT"/>
        </w:rPr>
        <w:t>contextual</w:t>
      </w:r>
      <w:proofErr w:type="spellEnd"/>
      <w:r>
        <w:rPr>
          <w:lang w:val="it-IT"/>
        </w:rPr>
        <w:t xml:space="preserve"> </w:t>
      </w:r>
      <w:proofErr w:type="spellStart"/>
      <w:r>
        <w:rPr>
          <w:lang w:val="it-IT"/>
        </w:rPr>
        <w:t>matrix</w:t>
      </w:r>
      <w:proofErr w:type="spellEnd"/>
      <w:r>
        <w:rPr>
          <w:lang w:val="it-IT"/>
        </w:rPr>
        <w:t xml:space="preserve"> </w:t>
      </w:r>
      <w:proofErr w:type="spellStart"/>
      <w:r>
        <w:rPr>
          <w:lang w:val="it-IT"/>
        </w:rPr>
        <w:t>profile</w:t>
      </w:r>
      <w:proofErr w:type="spellEnd"/>
      <w:r>
        <w:rPr>
          <w:lang w:val="it-IT"/>
        </w:rPr>
        <w:t>”</w:t>
      </w:r>
    </w:p>
  </w:comment>
  <w:comment w:id="23" w:author="Piscitelli  Marco Savino" w:date="2021-12-30T12:08:00Z" w:initials="PMS">
    <w:p w14:paraId="2700AC89" w14:textId="77777777" w:rsidR="00DA3485" w:rsidRPr="00D623FF" w:rsidRDefault="00DA3485" w:rsidP="00DA3485">
      <w:pPr>
        <w:pStyle w:val="Testocommento"/>
        <w:rPr>
          <w:lang w:val="it-IT"/>
        </w:rPr>
      </w:pPr>
      <w:r>
        <w:rPr>
          <w:rStyle w:val="Rimandocommento"/>
        </w:rPr>
        <w:annotationRef/>
      </w:r>
      <w:r w:rsidRPr="00D623FF">
        <w:rPr>
          <w:lang w:val="it-IT"/>
        </w:rPr>
        <w:t>riv</w:t>
      </w:r>
      <w:r>
        <w:rPr>
          <w:lang w:val="it-IT"/>
        </w:rPr>
        <w:t xml:space="preserve">edere il nesso gruppo-cluster </w:t>
      </w:r>
      <w:proofErr w:type="spellStart"/>
      <w:r>
        <w:rPr>
          <w:lang w:val="it-IT"/>
        </w:rPr>
        <w:t>analysis</w:t>
      </w:r>
      <w:proofErr w:type="spellEnd"/>
    </w:p>
  </w:comment>
  <w:comment w:id="24" w:author="Piscitelli  Marco Savino" w:date="2021-12-30T12:19:00Z" w:initials="PMS">
    <w:p w14:paraId="1168F273" w14:textId="1C6E07FA" w:rsidR="008431BD" w:rsidRPr="003C7D13" w:rsidRDefault="008431BD">
      <w:pPr>
        <w:pStyle w:val="Testocommento"/>
        <w:rPr>
          <w:lang w:val="it-IT"/>
        </w:rPr>
      </w:pPr>
      <w:r>
        <w:rPr>
          <w:rStyle w:val="Rimandocommento"/>
        </w:rPr>
        <w:annotationRef/>
      </w:r>
      <w:r w:rsidRPr="003C7D13">
        <w:rPr>
          <w:lang w:val="it-IT"/>
        </w:rPr>
        <w:t>inserire s</w:t>
      </w:r>
      <w:r w:rsidR="00C12FEF" w:rsidRPr="003C7D13">
        <w:rPr>
          <w:lang w:val="it-IT"/>
        </w:rPr>
        <w:t xml:space="preserve">ottosezione </w:t>
      </w:r>
      <w:proofErr w:type="spellStart"/>
      <w:r w:rsidR="00C12FEF" w:rsidRPr="003C7D13">
        <w:rPr>
          <w:lang w:val="it-IT"/>
        </w:rPr>
        <w:t>diagnosis</w:t>
      </w:r>
      <w:proofErr w:type="spellEnd"/>
      <w:r w:rsidR="00230A61">
        <w:rPr>
          <w:lang w:val="it-IT"/>
        </w:rPr>
        <w:t xml:space="preserve"> per come è stata concepita nella tesi di </w:t>
      </w:r>
      <w:proofErr w:type="spellStart"/>
      <w:r w:rsidR="00230A61">
        <w:rPr>
          <w:lang w:val="it-IT"/>
        </w:rPr>
        <w:t>Deho</w:t>
      </w:r>
      <w:proofErr w:type="spellEnd"/>
      <w:r w:rsidR="00230A61">
        <w:rPr>
          <w:lang w:val="it-IT"/>
        </w:rPr>
        <w:t>’</w:t>
      </w:r>
    </w:p>
  </w:comment>
  <w:comment w:id="26" w:author="CHIOSA  ROBERTO" w:date="2022-01-18T17:27:00Z" w:initials="CR">
    <w:p w14:paraId="76E1E0F2" w14:textId="24F163C2" w:rsidR="00C3567F" w:rsidRPr="00ED08CC" w:rsidRDefault="00C3567F">
      <w:pPr>
        <w:pStyle w:val="Testocommento"/>
        <w:rPr>
          <w:lang w:val="it-IT"/>
        </w:rPr>
      </w:pPr>
      <w:r>
        <w:rPr>
          <w:rStyle w:val="Rimandocommento"/>
        </w:rPr>
        <w:annotationRef/>
      </w:r>
      <w:r w:rsidR="00ED08CC" w:rsidRPr="00ED08CC">
        <w:rPr>
          <w:lang w:val="it-IT"/>
        </w:rPr>
        <w:t xml:space="preserve">5 clusters, sabati </w:t>
      </w:r>
      <w:proofErr w:type="gramStart"/>
      <w:r w:rsidR="00ED08CC" w:rsidRPr="00ED08CC">
        <w:rPr>
          <w:lang w:val="it-IT"/>
        </w:rPr>
        <w:t>Domenica</w:t>
      </w:r>
      <w:proofErr w:type="gramEnd"/>
      <w:r w:rsidR="00ED08CC" w:rsidRPr="00ED08CC">
        <w:rPr>
          <w:lang w:val="it-IT"/>
        </w:rPr>
        <w:t xml:space="preserve"> da una parte e cluster per f</w:t>
      </w:r>
      <w:r w:rsidR="00ED08CC">
        <w:rPr>
          <w:lang w:val="it-IT"/>
        </w:rPr>
        <w:t>eriali</w:t>
      </w:r>
    </w:p>
  </w:comment>
  <w:comment w:id="25" w:author="CHIOSA  ROBERTO [2]" w:date="2021-10-11T19:21:00Z" w:initials="CR">
    <w:p w14:paraId="6270962F" w14:textId="04677314" w:rsidR="00CB108B" w:rsidRPr="00CB108B" w:rsidRDefault="00CB108B">
      <w:pPr>
        <w:pStyle w:val="Testocommento"/>
        <w:rPr>
          <w:lang w:val="it-IT"/>
        </w:rPr>
      </w:pPr>
      <w:r>
        <w:rPr>
          <w:rStyle w:val="Rimandocommento"/>
        </w:rPr>
        <w:annotationRef/>
      </w:r>
      <w:r w:rsidRPr="00CB108B">
        <w:rPr>
          <w:lang w:val="it-IT"/>
        </w:rPr>
        <w:t xml:space="preserve">pensalo come semi </w:t>
      </w:r>
      <w:proofErr w:type="spellStart"/>
      <w:r w:rsidRPr="00CB108B">
        <w:rPr>
          <w:lang w:val="it-IT"/>
        </w:rPr>
        <w:t>supervised</w:t>
      </w:r>
      <w:proofErr w:type="spellEnd"/>
      <w:r w:rsidRPr="00CB108B">
        <w:rPr>
          <w:lang w:val="it-IT"/>
        </w:rPr>
        <w:t xml:space="preserve"> </w:t>
      </w:r>
      <w:proofErr w:type="spellStart"/>
      <w:r w:rsidRPr="00CB108B">
        <w:rPr>
          <w:lang w:val="it-IT"/>
        </w:rPr>
        <w:t>perche</w:t>
      </w:r>
      <w:proofErr w:type="spellEnd"/>
      <w:r w:rsidRPr="00CB108B">
        <w:rPr>
          <w:lang w:val="it-IT"/>
        </w:rPr>
        <w:t xml:space="preserve"> funziona meglio con </w:t>
      </w:r>
      <w:proofErr w:type="gramStart"/>
      <w:r w:rsidRPr="00CB108B">
        <w:rPr>
          <w:lang w:val="it-IT"/>
        </w:rPr>
        <w:t>6</w:t>
      </w:r>
      <w:proofErr w:type="gramEnd"/>
      <w:r w:rsidRPr="00CB108B">
        <w:rPr>
          <w:lang w:val="it-IT"/>
        </w:rPr>
        <w:t xml:space="preserve"> clusters</w:t>
      </w:r>
    </w:p>
  </w:comment>
  <w:comment w:id="27" w:author="CHIOSA  ROBERTO [2]" w:date="2021-10-04T10:36:00Z" w:initials="CR">
    <w:p w14:paraId="2316D36F" w14:textId="01893FB2" w:rsidR="00A66D05" w:rsidRPr="00A66D05" w:rsidRDefault="00A66D05" w:rsidP="00A66D05">
      <w:pPr>
        <w:pStyle w:val="comments"/>
      </w:pPr>
      <w:r w:rsidRPr="00A66D05">
        <w:rPr>
          <w:rStyle w:val="Rimandocommento"/>
          <w:sz w:val="20"/>
          <w:szCs w:val="20"/>
        </w:rPr>
        <w:annotationRef/>
      </w:r>
      <w:r w:rsidRPr="00A66D05">
        <w:t>definisci meglio ilc ontesto di 1 h</w:t>
      </w:r>
    </w:p>
  </w:comment>
  <w:comment w:id="28" w:author="CHIOSA  ROBERTO [2]" w:date="2021-10-04T09:31:00Z" w:initials="CR">
    <w:p w14:paraId="3274BC16" w14:textId="77777777" w:rsidR="00D53794" w:rsidRPr="00D53794" w:rsidRDefault="00D53794" w:rsidP="00D53794">
      <w:pPr>
        <w:pStyle w:val="comments"/>
      </w:pPr>
      <w:r w:rsidRPr="00D53794">
        <w:rPr>
          <w:rStyle w:val="Rimandocommento"/>
          <w:sz w:val="20"/>
          <w:szCs w:val="20"/>
        </w:rPr>
        <w:annotationRef/>
      </w:r>
      <w:r w:rsidRPr="00D53794">
        <w:drawing>
          <wp:inline distT="0" distB="0" distL="0" distR="0" wp14:anchorId="446D2416" wp14:editId="73DE6194">
            <wp:extent cx="2836203" cy="874241"/>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 cstate="print">
                      <a:extLst>
                        <a:ext uri="{28A0092B-C50C-407E-A947-70E740481C1C}">
                          <a14:useLocalDpi xmlns:a14="http://schemas.microsoft.com/office/drawing/2010/main" val="0"/>
                        </a:ext>
                      </a:extLst>
                    </a:blip>
                    <a:stretch>
                      <a:fillRect/>
                    </a:stretch>
                  </pic:blipFill>
                  <pic:spPr>
                    <a:xfrm>
                      <a:off x="0" y="0"/>
                      <a:ext cx="2882997" cy="888665"/>
                    </a:xfrm>
                    <a:prstGeom prst="rect">
                      <a:avLst/>
                    </a:prstGeom>
                  </pic:spPr>
                </pic:pic>
              </a:graphicData>
            </a:graphic>
          </wp:inline>
        </w:drawing>
      </w:r>
    </w:p>
    <w:p w14:paraId="507B7933" w14:textId="7809BE91" w:rsidR="00D53794" w:rsidRPr="00D53794" w:rsidRDefault="00D53794" w:rsidP="00D53794">
      <w:pPr>
        <w:pStyle w:val="comments"/>
      </w:pPr>
      <w:r w:rsidRPr="00D53794">
        <w:t>Ho preferito la tabella a questa illustrazione perche gia vista nei passati papers</w:t>
      </w:r>
    </w:p>
  </w:comment>
  <w:comment w:id="29" w:author="Piscitelli  Marco Savino" w:date="2022-01-07T15:10:00Z" w:initials="PMS">
    <w:p w14:paraId="5581CE7F" w14:textId="6E691721" w:rsidR="000713FF" w:rsidRPr="000713FF" w:rsidRDefault="000713FF">
      <w:pPr>
        <w:pStyle w:val="Testocommento"/>
        <w:rPr>
          <w:lang w:val="it-IT"/>
        </w:rPr>
      </w:pPr>
      <w:r>
        <w:rPr>
          <w:rStyle w:val="Rimandocommento"/>
        </w:rPr>
        <w:annotationRef/>
      </w:r>
      <w:r w:rsidRPr="000713FF">
        <w:rPr>
          <w:lang w:val="it-IT"/>
        </w:rPr>
        <w:t>Io aggiungerei anche la f</w:t>
      </w:r>
      <w:r>
        <w:rPr>
          <w:lang w:val="it-IT"/>
        </w:rPr>
        <w:t>igura perché e molto bella ed esplicativa</w:t>
      </w:r>
      <w:r w:rsidR="00AD129B">
        <w:rPr>
          <w:noProof/>
          <w:lang w:val="it-IT"/>
        </w:rPr>
        <w:drawing>
          <wp:inline distT="0" distB="0" distL="0" distR="0" wp14:anchorId="50A93CDB" wp14:editId="3B6667BC">
            <wp:extent cx="2394830" cy="1596471"/>
            <wp:effectExtent l="0" t="0" r="5715"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
                      <a:extLst>
                        <a:ext uri="{28A0092B-C50C-407E-A947-70E740481C1C}">
                          <a14:useLocalDpi xmlns:a14="http://schemas.microsoft.com/office/drawing/2010/main" val="0"/>
                        </a:ext>
                      </a:extLst>
                    </a:blip>
                    <a:stretch>
                      <a:fillRect/>
                    </a:stretch>
                  </pic:blipFill>
                  <pic:spPr>
                    <a:xfrm>
                      <a:off x="0" y="0"/>
                      <a:ext cx="2421606" cy="1614321"/>
                    </a:xfrm>
                    <a:prstGeom prst="rect">
                      <a:avLst/>
                    </a:prstGeom>
                  </pic:spPr>
                </pic:pic>
              </a:graphicData>
            </a:graphic>
          </wp:inline>
        </w:drawing>
      </w:r>
    </w:p>
  </w:comment>
  <w:comment w:id="30" w:author="Piscitelli  Marco Savino" w:date="2022-01-07T15:11:00Z" w:initials="PMS">
    <w:p w14:paraId="3026DE76" w14:textId="40D8DEA2" w:rsidR="008478CA" w:rsidRPr="00185AF2" w:rsidRDefault="008478CA">
      <w:pPr>
        <w:pStyle w:val="Testocommento"/>
        <w:rPr>
          <w:lang w:val="it-IT"/>
        </w:rPr>
      </w:pPr>
      <w:r>
        <w:rPr>
          <w:rStyle w:val="Rimandocommento"/>
        </w:rPr>
        <w:annotationRef/>
      </w:r>
      <w:r w:rsidRPr="00185AF2">
        <w:rPr>
          <w:lang w:val="it-IT"/>
        </w:rPr>
        <w:t xml:space="preserve">Vedi commenti sezione </w:t>
      </w:r>
      <w:proofErr w:type="spellStart"/>
      <w:r w:rsidRPr="00185AF2">
        <w:rPr>
          <w:lang w:val="it-IT"/>
        </w:rPr>
        <w:t>methodology</w:t>
      </w:r>
      <w:proofErr w:type="spellEnd"/>
    </w:p>
  </w:comment>
  <w:comment w:id="31" w:author="CHIOSA  ROBERTO [2]" w:date="2021-10-11T19:22:00Z" w:initials="CR">
    <w:p w14:paraId="0FB675B3" w14:textId="6507D92D" w:rsidR="00CB108B" w:rsidRPr="00CB108B" w:rsidRDefault="00CB108B">
      <w:pPr>
        <w:pStyle w:val="Testocommento"/>
        <w:rPr>
          <w:lang w:val="it-IT"/>
        </w:rPr>
      </w:pPr>
      <w:r>
        <w:rPr>
          <w:rStyle w:val="Rimandocommento"/>
        </w:rPr>
        <w:annotationRef/>
      </w:r>
      <w:r>
        <w:rPr>
          <w:lang w:val="it-IT"/>
        </w:rPr>
        <w:t>procedere</w:t>
      </w:r>
      <w:r w:rsidRPr="00CB108B">
        <w:rPr>
          <w:lang w:val="it-IT"/>
        </w:rPr>
        <w:t xml:space="preserve"> con questo ti</w:t>
      </w:r>
      <w:r>
        <w:rPr>
          <w:lang w:val="it-IT"/>
        </w:rPr>
        <w:t>po di visualizzazione</w:t>
      </w:r>
    </w:p>
  </w:comment>
  <w:comment w:id="32" w:author="Piscitelli  Marco Savino" w:date="2022-01-07T15:12:00Z" w:initials="PMS">
    <w:p w14:paraId="732144E8" w14:textId="337BA786" w:rsidR="00382051" w:rsidRPr="00382051" w:rsidRDefault="00382051">
      <w:pPr>
        <w:pStyle w:val="Testocommento"/>
        <w:rPr>
          <w:lang w:val="it-IT"/>
        </w:rPr>
      </w:pPr>
      <w:r>
        <w:rPr>
          <w:rStyle w:val="Rimandocommento"/>
        </w:rPr>
        <w:annotationRef/>
      </w:r>
      <w:r w:rsidRPr="00382051">
        <w:rPr>
          <w:lang w:val="it-IT"/>
        </w:rPr>
        <w:t xml:space="preserve">mi va bene la </w:t>
      </w:r>
      <w:proofErr w:type="spellStart"/>
      <w:r w:rsidRPr="00382051">
        <w:rPr>
          <w:lang w:val="it-IT"/>
        </w:rPr>
        <w:t>v</w:t>
      </w:r>
      <w:r>
        <w:rPr>
          <w:lang w:val="it-IT"/>
        </w:rPr>
        <w:t>isulaizzazione</w:t>
      </w:r>
      <w:proofErr w:type="spellEnd"/>
      <w:r>
        <w:rPr>
          <w:lang w:val="it-IT"/>
        </w:rPr>
        <w:t xml:space="preserve"> ma va affiancata </w:t>
      </w:r>
      <w:r w:rsidR="00E7205B">
        <w:rPr>
          <w:lang w:val="it-IT"/>
        </w:rPr>
        <w:t>a</w:t>
      </w:r>
      <w:r w:rsidR="003A56C8">
        <w:rPr>
          <w:lang w:val="it-IT"/>
        </w:rPr>
        <w:t xml:space="preserve"> </w:t>
      </w:r>
      <w:proofErr w:type="gramStart"/>
      <w:r w:rsidR="003A56C8">
        <w:rPr>
          <w:lang w:val="it-IT"/>
        </w:rPr>
        <w:t>delle</w:t>
      </w:r>
      <w:r w:rsidR="000C6C6C">
        <w:rPr>
          <w:lang w:val="it-IT"/>
        </w:rPr>
        <w:t xml:space="preserve"> </w:t>
      </w:r>
      <w:r w:rsidR="00E7205B">
        <w:rPr>
          <w:lang w:val="it-IT"/>
        </w:rPr>
        <w:t xml:space="preserve"> sequenz</w:t>
      </w:r>
      <w:r w:rsidR="003A56C8">
        <w:rPr>
          <w:lang w:val="it-IT"/>
        </w:rPr>
        <w:t>e</w:t>
      </w:r>
      <w:proofErr w:type="gramEnd"/>
      <w:r w:rsidR="00E7205B">
        <w:rPr>
          <w:lang w:val="it-IT"/>
        </w:rPr>
        <w:t xml:space="preserve"> anomal</w:t>
      </w:r>
      <w:r w:rsidR="003A56C8">
        <w:rPr>
          <w:lang w:val="it-IT"/>
        </w:rPr>
        <w:t>e</w:t>
      </w:r>
      <w:r w:rsidR="00E7205B">
        <w:rPr>
          <w:lang w:val="it-IT"/>
        </w:rPr>
        <w:t>. Farei vedere almeno una sequenza per ogni cluster in period</w:t>
      </w:r>
      <w:r w:rsidR="00402CD4">
        <w:rPr>
          <w:lang w:val="it-IT"/>
        </w:rPr>
        <w:t xml:space="preserve">i diversi. È necessario inoltre riportare i risultati rispetto al concetto di severità (distinguendo un caso </w:t>
      </w:r>
      <w:proofErr w:type="spellStart"/>
      <w:r w:rsidR="00402CD4">
        <w:rPr>
          <w:lang w:val="it-IT"/>
        </w:rPr>
        <w:t>low</w:t>
      </w:r>
      <w:proofErr w:type="spellEnd"/>
      <w:r w:rsidR="00402CD4">
        <w:rPr>
          <w:lang w:val="it-IT"/>
        </w:rPr>
        <w:t xml:space="preserve"> da high) </w:t>
      </w:r>
      <w:r w:rsidR="00D86445">
        <w:rPr>
          <w:lang w:val="it-IT"/>
        </w:rPr>
        <w:t>ed in forma sintetica per l’intero periodo di analisi</w:t>
      </w:r>
      <w:r w:rsidR="00852B5C">
        <w:rPr>
          <w:lang w:val="it-IT"/>
        </w:rPr>
        <w:t xml:space="preserve"> (quante sequenze anomale per periodo e cluster con quali effetti dal punto di vista del consumo energetico)</w:t>
      </w:r>
    </w:p>
  </w:comment>
  <w:comment w:id="33" w:author="CHIOSA  ROBERTO [2]" w:date="2021-10-11T19:22:00Z" w:initials="CR">
    <w:p w14:paraId="7923714E" w14:textId="64E2B272" w:rsidR="00CB108B" w:rsidRPr="00CB108B" w:rsidRDefault="00CB108B">
      <w:pPr>
        <w:pStyle w:val="Testocommento"/>
        <w:rPr>
          <w:lang w:val="it-IT"/>
        </w:rPr>
      </w:pPr>
      <w:r>
        <w:rPr>
          <w:rStyle w:val="Rimandocommento"/>
        </w:rPr>
        <w:annotationRef/>
      </w:r>
      <w:r w:rsidRPr="00CB108B">
        <w:rPr>
          <w:lang w:val="it-IT"/>
        </w:rPr>
        <w:t>scegliere un cluster ed un con</w:t>
      </w:r>
      <w:r>
        <w:rPr>
          <w:lang w:val="it-IT"/>
        </w:rPr>
        <w:t xml:space="preserve">testo con dei bei profili, ad esempio il primo contesto dove si vede il </w:t>
      </w:r>
      <w:proofErr w:type="spellStart"/>
      <w:r>
        <w:rPr>
          <w:lang w:val="it-IT"/>
        </w:rPr>
        <w:t>rampup</w:t>
      </w:r>
      <w:proofErr w:type="spellEnd"/>
      <w:r>
        <w:rPr>
          <w:lang w:val="it-IT"/>
        </w:rPr>
        <w:t xml:space="preserve"> shiftato nel tempo che conferma l’utilizzo della CMP</w:t>
      </w:r>
    </w:p>
  </w:comment>
  <w:comment w:id="34" w:author="Piscitelli  Marco Savino" w:date="2022-01-07T15:15:00Z" w:initials="PMS">
    <w:p w14:paraId="18D6ECC6" w14:textId="5780B41A" w:rsidR="00852B5C" w:rsidRPr="00852B5C" w:rsidRDefault="00852B5C">
      <w:pPr>
        <w:pStyle w:val="Testocommento"/>
        <w:rPr>
          <w:lang w:val="it-IT"/>
        </w:rPr>
      </w:pPr>
      <w:r>
        <w:rPr>
          <w:rStyle w:val="Rimandocommento"/>
        </w:rPr>
        <w:annotationRef/>
      </w:r>
      <w:r w:rsidRPr="00852B5C">
        <w:rPr>
          <w:lang w:val="it-IT"/>
        </w:rPr>
        <w:t>ispirarsi al lavoro p</w:t>
      </w:r>
      <w:r>
        <w:rPr>
          <w:lang w:val="it-IT"/>
        </w:rPr>
        <w:t xml:space="preserve">ortato avanti da </w:t>
      </w:r>
      <w:proofErr w:type="spellStart"/>
      <w:r>
        <w:rPr>
          <w:lang w:val="it-IT"/>
        </w:rPr>
        <w:t>Deho</w:t>
      </w:r>
      <w:proofErr w:type="spellEnd"/>
      <w:r>
        <w:rPr>
          <w:lang w:val="it-IT"/>
        </w:rPr>
        <w:t>’</w:t>
      </w:r>
    </w:p>
  </w:comment>
  <w:comment w:id="35" w:author="CHIOSA  ROBERTO [2]" w:date="2021-10-11T19:22:00Z" w:initials="CR">
    <w:p w14:paraId="395A3944" w14:textId="77777777" w:rsidR="00367EEC" w:rsidRPr="00CB108B" w:rsidRDefault="00367EEC" w:rsidP="00367EEC">
      <w:pPr>
        <w:pStyle w:val="Testocommento"/>
        <w:rPr>
          <w:lang w:val="it-IT"/>
        </w:rPr>
      </w:pPr>
      <w:r>
        <w:rPr>
          <w:rStyle w:val="Rimandocommento"/>
        </w:rPr>
        <w:annotationRef/>
      </w:r>
      <w:r w:rsidRPr="00CB108B">
        <w:rPr>
          <w:lang w:val="it-IT"/>
        </w:rPr>
        <w:t>scegliere un cluster ed un con</w:t>
      </w:r>
      <w:r>
        <w:rPr>
          <w:lang w:val="it-IT"/>
        </w:rPr>
        <w:t xml:space="preserve">testo con dei bei profili, ad esempio il primo contesto dove si vede il </w:t>
      </w:r>
      <w:proofErr w:type="spellStart"/>
      <w:r>
        <w:rPr>
          <w:lang w:val="it-IT"/>
        </w:rPr>
        <w:t>rampup</w:t>
      </w:r>
      <w:proofErr w:type="spellEnd"/>
      <w:r>
        <w:rPr>
          <w:lang w:val="it-IT"/>
        </w:rPr>
        <w:t xml:space="preserve"> shiftato nel tempo che conferma l’utilizzo della CMP</w:t>
      </w:r>
    </w:p>
  </w:comment>
  <w:comment w:id="36" w:author="CHIOSA  ROBERTO [2]"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37" w:author="CHIOSA  ROBERTO [2]" w:date="2021-09-13T19:08:00Z" w:initials="CR">
    <w:p w14:paraId="222C6CF6" w14:textId="77777777" w:rsidR="0066703F" w:rsidRPr="007A73D0" w:rsidRDefault="0066703F" w:rsidP="007118FB">
      <w:pPr>
        <w:pStyle w:val="comments"/>
      </w:pPr>
      <w:r>
        <w:annotationRef/>
      </w:r>
      <w:r w:rsidRPr="007A73D0">
        <w:t>discussion</w:t>
      </w:r>
    </w:p>
  </w:comment>
  <w:comment w:id="38"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39" w:author="CHIOSA  ROBERTO [2]"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40"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BDD4F3" w15:done="0"/>
  <w15:commentEx w15:paraId="214F9CFB" w15:done="0"/>
  <w15:commentEx w15:paraId="1E07024E" w15:paraIdParent="214F9CFB" w15:done="0"/>
  <w15:commentEx w15:paraId="1B49F2E7" w15:done="0"/>
  <w15:commentEx w15:paraId="59960B6D" w15:done="0"/>
  <w15:commentEx w15:paraId="018DE084" w15:paraIdParent="59960B6D" w15:done="0"/>
  <w15:commentEx w15:paraId="65826A39" w15:done="0"/>
  <w15:commentEx w15:paraId="53FD2987" w15:done="0"/>
  <w15:commentEx w15:paraId="32B88088" w15:paraIdParent="53FD2987" w15:done="0"/>
  <w15:commentEx w15:paraId="0D276FE7" w15:paraIdParent="53FD2987" w15:done="0"/>
  <w15:commentEx w15:paraId="6213444C" w15:done="0"/>
  <w15:commentEx w15:paraId="2E225835" w15:done="0"/>
  <w15:commentEx w15:paraId="50EE779E" w15:done="0"/>
  <w15:commentEx w15:paraId="4315850B" w15:done="0"/>
  <w15:commentEx w15:paraId="1D66ACA0" w15:done="0"/>
  <w15:commentEx w15:paraId="2FC9F9ED" w15:done="0"/>
  <w15:commentEx w15:paraId="2F5C56DB" w15:done="0"/>
  <w15:commentEx w15:paraId="543EF6CC" w15:done="0"/>
  <w15:commentEx w15:paraId="2EB630F5" w15:done="0"/>
  <w15:commentEx w15:paraId="17B204EF" w15:done="1"/>
  <w15:commentEx w15:paraId="37327D60" w15:done="1"/>
  <w15:commentEx w15:paraId="2700AC89" w15:done="1"/>
  <w15:commentEx w15:paraId="1168F273" w15:done="0"/>
  <w15:commentEx w15:paraId="76E1E0F2" w15:done="0"/>
  <w15:commentEx w15:paraId="6270962F" w15:done="0"/>
  <w15:commentEx w15:paraId="2316D36F" w15:done="0"/>
  <w15:commentEx w15:paraId="507B7933" w15:done="0"/>
  <w15:commentEx w15:paraId="5581CE7F" w15:paraIdParent="507B7933" w15:done="0"/>
  <w15:commentEx w15:paraId="3026DE76" w15:done="0"/>
  <w15:commentEx w15:paraId="0FB675B3" w15:done="0"/>
  <w15:commentEx w15:paraId="732144E8" w15:paraIdParent="0FB675B3" w15:done="0"/>
  <w15:commentEx w15:paraId="7923714E" w15:done="0"/>
  <w15:commentEx w15:paraId="18D6ECC6" w15:done="0"/>
  <w15:commentEx w15:paraId="395A3944" w15:done="0"/>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D9BF" w16cex:dateUtc="2022-01-07T14:24:00Z"/>
  <w16cex:commentExtensible w16cex:durableId="2523AB4F" w16cex:dateUtc="2021-10-27T08:41:00Z"/>
  <w16cex:commentExtensible w16cex:durableId="2598F283" w16cex:dateUtc="2022-01-24T08:40:00Z"/>
  <w16cex:commentExtensible w16cex:durableId="2523A905" w16cex:dateUtc="2021-10-27T08:31:00Z"/>
  <w16cex:commentExtensible w16cex:durableId="24F5C47F" w16cex:dateUtc="2021-09-22T13:04:00Z"/>
  <w16cex:commentExtensible w16cex:durableId="2523AB35" w16cex:dateUtc="2021-10-27T08:40:00Z"/>
  <w16cex:commentExtensible w16cex:durableId="2582AA88" w16cex:dateUtc="2022-01-07T11:03:00Z"/>
  <w16cex:commentExtensible w16cex:durableId="25006B3C" w16cex:dateUtc="2021-09-30T14:58:00Z"/>
  <w16cex:commentExtensible w16cex:durableId="2582ACC5" w16cex:dateUtc="2022-01-07T11:12:00Z"/>
  <w16cex:commentExtensible w16cex:durableId="2582AE84" w16cex:dateUtc="2022-01-07T11:20:00Z"/>
  <w16cex:commentExtensible w16cex:durableId="259013BE" w16cex:dateUtc="2022-01-17T15:11:00Z"/>
  <w16cex:commentExtensible w16cex:durableId="2582B6CC" w16cex:dateUtc="2022-01-07T11:55:00Z"/>
  <w16cex:commentExtensible w16cex:durableId="24DB7999" w16cex:dateUtc="2021-09-02T14:26:00Z"/>
  <w16cex:commentExtensible w16cex:durableId="25996E06" w16cex:dateUtc="2022-01-24T17:27:00Z"/>
  <w16cex:commentExtensible w16cex:durableId="257824A4" w16cex:dateUtc="2021-12-30T11:29:00Z"/>
  <w16cex:commentExtensible w16cex:durableId="259013D3" w16cex:dateUtc="2022-01-17T15:12:00Z"/>
  <w16cex:commentExtensible w16cex:durableId="25918273" w16cex:dateUtc="2022-01-18T17:16:00Z"/>
  <w16cex:commentExtensible w16cex:durableId="2582D1B2" w16cex:dateUtc="2022-01-07T13:50:00Z"/>
  <w16cex:commentExtensible w16cex:durableId="257825BE" w16cex:dateUtc="2021-12-30T11:34:00Z"/>
  <w16cex:commentExtensible w16cex:durableId="2582D5DE" w16cex:dateUtc="2022-01-07T14:08:00Z"/>
  <w16cex:commentExtensible w16cex:durableId="2582D605" w16cex:dateUtc="2022-01-07T14:08:00Z"/>
  <w16cex:commentExtensible w16cex:durableId="25781FC8" w16cex:dateUtc="2021-12-30T11:08:00Z"/>
  <w16cex:commentExtensible w16cex:durableId="2578223F" w16cex:dateUtc="2021-12-30T11:19:00Z"/>
  <w16cex:commentExtensible w16cex:durableId="25917710" w16cex:dateUtc="2022-01-18T16:27:00Z"/>
  <w16cex:commentExtensible w16cex:durableId="250F0D44" w16cex:dateUtc="2021-10-11T17:21:00Z"/>
  <w16cex:commentExtensible w16cex:durableId="250557BF" w16cex:dateUtc="2021-10-04T08:36:00Z"/>
  <w16cex:commentExtensible w16cex:durableId="2505487A" w16cex:dateUtc="2021-10-04T07:31:00Z"/>
  <w16cex:commentExtensible w16cex:durableId="2582D657" w16cex:dateUtc="2022-01-07T14:10:00Z"/>
  <w16cex:commentExtensible w16cex:durableId="2582D69D" w16cex:dateUtc="2022-01-07T14:11:00Z"/>
  <w16cex:commentExtensible w16cex:durableId="250F0D5C" w16cex:dateUtc="2021-10-11T17:22:00Z"/>
  <w16cex:commentExtensible w16cex:durableId="2582D6C9" w16cex:dateUtc="2022-01-07T14:12:00Z"/>
  <w16cex:commentExtensible w16cex:durableId="250F0D73" w16cex:dateUtc="2021-10-11T17:22:00Z"/>
  <w16cex:commentExtensible w16cex:durableId="2582D779" w16cex:dateUtc="2022-01-07T14:15:00Z"/>
  <w16cex:commentExtensible w16cex:durableId="259ACDD3" w16cex:dateUtc="2021-10-11T17:22: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BDD4F3" w16cid:durableId="2582D9BF"/>
  <w16cid:commentId w16cid:paraId="214F9CFB" w16cid:durableId="2523AB4F"/>
  <w16cid:commentId w16cid:paraId="1E07024E" w16cid:durableId="2598F283"/>
  <w16cid:commentId w16cid:paraId="1B49F2E7" w16cid:durableId="2523A905"/>
  <w16cid:commentId w16cid:paraId="59960B6D" w16cid:durableId="24F5C47F"/>
  <w16cid:commentId w16cid:paraId="018DE084" w16cid:durableId="2523AB35"/>
  <w16cid:commentId w16cid:paraId="65826A39" w16cid:durableId="2582AA88"/>
  <w16cid:commentId w16cid:paraId="53FD2987" w16cid:durableId="25006B3C"/>
  <w16cid:commentId w16cid:paraId="32B88088" w16cid:durableId="2582ACC5"/>
  <w16cid:commentId w16cid:paraId="0D276FE7" w16cid:durableId="2582AE84"/>
  <w16cid:commentId w16cid:paraId="6213444C" w16cid:durableId="259013BE"/>
  <w16cid:commentId w16cid:paraId="2E225835" w16cid:durableId="2582B6CC"/>
  <w16cid:commentId w16cid:paraId="50EE779E" w16cid:durableId="24DB7999"/>
  <w16cid:commentId w16cid:paraId="4315850B" w16cid:durableId="25996E06"/>
  <w16cid:commentId w16cid:paraId="1D66ACA0" w16cid:durableId="257824A4"/>
  <w16cid:commentId w16cid:paraId="2FC9F9ED" w16cid:durableId="259013D3"/>
  <w16cid:commentId w16cid:paraId="2F5C56DB" w16cid:durableId="25918273"/>
  <w16cid:commentId w16cid:paraId="543EF6CC" w16cid:durableId="2582D1B2"/>
  <w16cid:commentId w16cid:paraId="2EB630F5" w16cid:durableId="257825BE"/>
  <w16cid:commentId w16cid:paraId="17B204EF" w16cid:durableId="2582D5DE"/>
  <w16cid:commentId w16cid:paraId="37327D60" w16cid:durableId="2582D605"/>
  <w16cid:commentId w16cid:paraId="2700AC89" w16cid:durableId="25781FC8"/>
  <w16cid:commentId w16cid:paraId="1168F273" w16cid:durableId="2578223F"/>
  <w16cid:commentId w16cid:paraId="76E1E0F2" w16cid:durableId="25917710"/>
  <w16cid:commentId w16cid:paraId="6270962F" w16cid:durableId="250F0D44"/>
  <w16cid:commentId w16cid:paraId="2316D36F" w16cid:durableId="250557BF"/>
  <w16cid:commentId w16cid:paraId="507B7933" w16cid:durableId="2505487A"/>
  <w16cid:commentId w16cid:paraId="5581CE7F" w16cid:durableId="2582D657"/>
  <w16cid:commentId w16cid:paraId="3026DE76" w16cid:durableId="2582D69D"/>
  <w16cid:commentId w16cid:paraId="0FB675B3" w16cid:durableId="250F0D5C"/>
  <w16cid:commentId w16cid:paraId="732144E8" w16cid:durableId="2582D6C9"/>
  <w16cid:commentId w16cid:paraId="7923714E" w16cid:durableId="250F0D73"/>
  <w16cid:commentId w16cid:paraId="18D6ECC6" w16cid:durableId="2582D779"/>
  <w16cid:commentId w16cid:paraId="395A3944" w16cid:durableId="259ACDD3"/>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996D4" w14:textId="77777777" w:rsidR="00BB5200" w:rsidRDefault="00BB5200" w:rsidP="007B661F">
      <w:r>
        <w:separator/>
      </w:r>
    </w:p>
  </w:endnote>
  <w:endnote w:type="continuationSeparator" w:id="0">
    <w:p w14:paraId="46DB67A8" w14:textId="77777777" w:rsidR="00BB5200" w:rsidRDefault="00BB5200" w:rsidP="007B661F">
      <w:r>
        <w:continuationSeparator/>
      </w:r>
    </w:p>
  </w:endnote>
  <w:endnote w:type="continuationNotice" w:id="1">
    <w:p w14:paraId="13DDC1ED" w14:textId="77777777" w:rsidR="00BB5200" w:rsidRDefault="00BB52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6D7C1" w14:textId="77777777" w:rsidR="00BB5200" w:rsidRDefault="00BB5200" w:rsidP="007B661F">
      <w:r>
        <w:separator/>
      </w:r>
    </w:p>
  </w:footnote>
  <w:footnote w:type="continuationSeparator" w:id="0">
    <w:p w14:paraId="2169D2C1" w14:textId="77777777" w:rsidR="00BB5200" w:rsidRDefault="00BB5200" w:rsidP="007B661F">
      <w:r>
        <w:continuationSeparator/>
      </w:r>
    </w:p>
  </w:footnote>
  <w:footnote w:type="continuationNotice" w:id="1">
    <w:p w14:paraId="359C623F" w14:textId="77777777" w:rsidR="00BB5200" w:rsidRDefault="00BB5200"/>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scitelli  Marco Savino">
    <w15:presenceInfo w15:providerId="None" w15:userId="Piscitelli  Marco Savino"/>
  </w15:person>
  <w15:person w15:author="CHIOSA  ROBERTO">
    <w15:presenceInfo w15:providerId="None" w15:userId="CHIOSA  ROBERTO"/>
  </w15:person>
  <w15:person w15:author="CHIOSA  ROBERTO [2]">
    <w15:presenceInfo w15:providerId="AD" w15:userId="S::roberto.chiosa@polito.it::53f0c93b-8844-49f4-a0ed-20bb1f5e8367"/>
  </w15:person>
  <w15:person w15:author="Piscitelli  Marco Savino [2]">
    <w15:presenceInfo w15:providerId="AD" w15:userId="S::marco.piscitelli@polito.it::d17593c7-9856-409a-961c-15ab5e6dc8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1053E"/>
    <w:rsid w:val="00015EAC"/>
    <w:rsid w:val="00020134"/>
    <w:rsid w:val="00023E0E"/>
    <w:rsid w:val="000246ED"/>
    <w:rsid w:val="000267C8"/>
    <w:rsid w:val="00030DB5"/>
    <w:rsid w:val="00034235"/>
    <w:rsid w:val="00037275"/>
    <w:rsid w:val="00037494"/>
    <w:rsid w:val="0004240F"/>
    <w:rsid w:val="000559D1"/>
    <w:rsid w:val="000645CE"/>
    <w:rsid w:val="000665E8"/>
    <w:rsid w:val="00070E71"/>
    <w:rsid w:val="0007138B"/>
    <w:rsid w:val="000713FF"/>
    <w:rsid w:val="0007337C"/>
    <w:rsid w:val="0008196A"/>
    <w:rsid w:val="000866E1"/>
    <w:rsid w:val="0009206C"/>
    <w:rsid w:val="00094366"/>
    <w:rsid w:val="0009598A"/>
    <w:rsid w:val="00097678"/>
    <w:rsid w:val="000A341E"/>
    <w:rsid w:val="000A7B26"/>
    <w:rsid w:val="000B0870"/>
    <w:rsid w:val="000B553B"/>
    <w:rsid w:val="000C6C6C"/>
    <w:rsid w:val="000C70AE"/>
    <w:rsid w:val="000D4A26"/>
    <w:rsid w:val="000E0863"/>
    <w:rsid w:val="000E31C4"/>
    <w:rsid w:val="000E7E37"/>
    <w:rsid w:val="000F185A"/>
    <w:rsid w:val="000F3512"/>
    <w:rsid w:val="000F56D2"/>
    <w:rsid w:val="00102BDC"/>
    <w:rsid w:val="00117E63"/>
    <w:rsid w:val="001307B4"/>
    <w:rsid w:val="00134C2F"/>
    <w:rsid w:val="00140E41"/>
    <w:rsid w:val="001459CA"/>
    <w:rsid w:val="00150149"/>
    <w:rsid w:val="00150249"/>
    <w:rsid w:val="0015226A"/>
    <w:rsid w:val="001709F1"/>
    <w:rsid w:val="001709FE"/>
    <w:rsid w:val="0017315D"/>
    <w:rsid w:val="001759F0"/>
    <w:rsid w:val="001849E2"/>
    <w:rsid w:val="00185AF2"/>
    <w:rsid w:val="001924EE"/>
    <w:rsid w:val="00196FE3"/>
    <w:rsid w:val="00197025"/>
    <w:rsid w:val="001A5031"/>
    <w:rsid w:val="001A6E5C"/>
    <w:rsid w:val="001A76C4"/>
    <w:rsid w:val="001B265C"/>
    <w:rsid w:val="001B3DCD"/>
    <w:rsid w:val="001C2AA9"/>
    <w:rsid w:val="001C482C"/>
    <w:rsid w:val="001D125D"/>
    <w:rsid w:val="001D524C"/>
    <w:rsid w:val="001D6817"/>
    <w:rsid w:val="001E2DB2"/>
    <w:rsid w:val="001E336B"/>
    <w:rsid w:val="001F0482"/>
    <w:rsid w:val="001F0525"/>
    <w:rsid w:val="00200A83"/>
    <w:rsid w:val="00201455"/>
    <w:rsid w:val="00202AA1"/>
    <w:rsid w:val="00202CDD"/>
    <w:rsid w:val="002142F5"/>
    <w:rsid w:val="002147AC"/>
    <w:rsid w:val="002172D3"/>
    <w:rsid w:val="002274A6"/>
    <w:rsid w:val="00230A61"/>
    <w:rsid w:val="0023223B"/>
    <w:rsid w:val="00235BCB"/>
    <w:rsid w:val="00236372"/>
    <w:rsid w:val="00236D51"/>
    <w:rsid w:val="00240722"/>
    <w:rsid w:val="00247C0C"/>
    <w:rsid w:val="0025185D"/>
    <w:rsid w:val="0025430A"/>
    <w:rsid w:val="00263A4B"/>
    <w:rsid w:val="00275179"/>
    <w:rsid w:val="00287E99"/>
    <w:rsid w:val="002A5BE5"/>
    <w:rsid w:val="002B5AB8"/>
    <w:rsid w:val="002B63CE"/>
    <w:rsid w:val="002C1F3C"/>
    <w:rsid w:val="002C483B"/>
    <w:rsid w:val="002C75DF"/>
    <w:rsid w:val="002D32A7"/>
    <w:rsid w:val="002D3F0A"/>
    <w:rsid w:val="002E27FE"/>
    <w:rsid w:val="002E678F"/>
    <w:rsid w:val="002F7D03"/>
    <w:rsid w:val="0031074E"/>
    <w:rsid w:val="00313A7D"/>
    <w:rsid w:val="003249BE"/>
    <w:rsid w:val="0034570A"/>
    <w:rsid w:val="00352C57"/>
    <w:rsid w:val="003664DF"/>
    <w:rsid w:val="00366D5C"/>
    <w:rsid w:val="00367EEC"/>
    <w:rsid w:val="003703DC"/>
    <w:rsid w:val="003737E5"/>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D13"/>
    <w:rsid w:val="003E6EEB"/>
    <w:rsid w:val="003F58E4"/>
    <w:rsid w:val="00402CD4"/>
    <w:rsid w:val="00404C2E"/>
    <w:rsid w:val="00413677"/>
    <w:rsid w:val="00421D3E"/>
    <w:rsid w:val="00421D4C"/>
    <w:rsid w:val="00422574"/>
    <w:rsid w:val="00423D77"/>
    <w:rsid w:val="004253CA"/>
    <w:rsid w:val="00430A8F"/>
    <w:rsid w:val="0045772C"/>
    <w:rsid w:val="004620AA"/>
    <w:rsid w:val="00464E96"/>
    <w:rsid w:val="00474CE2"/>
    <w:rsid w:val="004847D4"/>
    <w:rsid w:val="004875CE"/>
    <w:rsid w:val="00491387"/>
    <w:rsid w:val="00492C04"/>
    <w:rsid w:val="00492F87"/>
    <w:rsid w:val="00495BE1"/>
    <w:rsid w:val="004A0663"/>
    <w:rsid w:val="004A4A0B"/>
    <w:rsid w:val="004B0A6C"/>
    <w:rsid w:val="004B30E2"/>
    <w:rsid w:val="004B42E0"/>
    <w:rsid w:val="004C3FC7"/>
    <w:rsid w:val="004C402A"/>
    <w:rsid w:val="004C6FDB"/>
    <w:rsid w:val="004D2413"/>
    <w:rsid w:val="004E48BD"/>
    <w:rsid w:val="004F3CDC"/>
    <w:rsid w:val="004F5B01"/>
    <w:rsid w:val="0050636D"/>
    <w:rsid w:val="00516248"/>
    <w:rsid w:val="00527E97"/>
    <w:rsid w:val="00527EFF"/>
    <w:rsid w:val="005454EC"/>
    <w:rsid w:val="005479D9"/>
    <w:rsid w:val="00555416"/>
    <w:rsid w:val="00562728"/>
    <w:rsid w:val="0056295F"/>
    <w:rsid w:val="0056307C"/>
    <w:rsid w:val="00565E79"/>
    <w:rsid w:val="005777CF"/>
    <w:rsid w:val="0058060F"/>
    <w:rsid w:val="00583539"/>
    <w:rsid w:val="00586A2D"/>
    <w:rsid w:val="0059031E"/>
    <w:rsid w:val="00592FEA"/>
    <w:rsid w:val="005972A6"/>
    <w:rsid w:val="005A491D"/>
    <w:rsid w:val="005A68FD"/>
    <w:rsid w:val="005A6D42"/>
    <w:rsid w:val="005A7E7F"/>
    <w:rsid w:val="005B0274"/>
    <w:rsid w:val="005B07BB"/>
    <w:rsid w:val="005C338A"/>
    <w:rsid w:val="005C4ADF"/>
    <w:rsid w:val="005D077A"/>
    <w:rsid w:val="005E02AD"/>
    <w:rsid w:val="005E7252"/>
    <w:rsid w:val="005F6FC9"/>
    <w:rsid w:val="005F7DDF"/>
    <w:rsid w:val="006074C5"/>
    <w:rsid w:val="00613178"/>
    <w:rsid w:val="00620A57"/>
    <w:rsid w:val="00622E00"/>
    <w:rsid w:val="006301DE"/>
    <w:rsid w:val="006375D1"/>
    <w:rsid w:val="0064085C"/>
    <w:rsid w:val="006460E4"/>
    <w:rsid w:val="00647ABF"/>
    <w:rsid w:val="00651877"/>
    <w:rsid w:val="006523A4"/>
    <w:rsid w:val="006532F3"/>
    <w:rsid w:val="00653F1A"/>
    <w:rsid w:val="006555F2"/>
    <w:rsid w:val="00656A30"/>
    <w:rsid w:val="0066193B"/>
    <w:rsid w:val="0066198E"/>
    <w:rsid w:val="0066703F"/>
    <w:rsid w:val="00672C01"/>
    <w:rsid w:val="00672FF4"/>
    <w:rsid w:val="006848B0"/>
    <w:rsid w:val="00691DDD"/>
    <w:rsid w:val="006A1412"/>
    <w:rsid w:val="006A7F43"/>
    <w:rsid w:val="006B7B6F"/>
    <w:rsid w:val="006C019F"/>
    <w:rsid w:val="006C0DA8"/>
    <w:rsid w:val="006C6F50"/>
    <w:rsid w:val="006D6A26"/>
    <w:rsid w:val="006E0B4C"/>
    <w:rsid w:val="00700E30"/>
    <w:rsid w:val="00702223"/>
    <w:rsid w:val="007118FB"/>
    <w:rsid w:val="007332E6"/>
    <w:rsid w:val="00741BA4"/>
    <w:rsid w:val="00747887"/>
    <w:rsid w:val="00747D06"/>
    <w:rsid w:val="00751230"/>
    <w:rsid w:val="007539D5"/>
    <w:rsid w:val="007565C5"/>
    <w:rsid w:val="00756FA3"/>
    <w:rsid w:val="007720C7"/>
    <w:rsid w:val="007734B4"/>
    <w:rsid w:val="00774AE0"/>
    <w:rsid w:val="007821EA"/>
    <w:rsid w:val="007900C3"/>
    <w:rsid w:val="0079021D"/>
    <w:rsid w:val="007964D4"/>
    <w:rsid w:val="007A3E13"/>
    <w:rsid w:val="007A51D0"/>
    <w:rsid w:val="007A73D0"/>
    <w:rsid w:val="007B661F"/>
    <w:rsid w:val="007C3F19"/>
    <w:rsid w:val="007C5BBA"/>
    <w:rsid w:val="007C7050"/>
    <w:rsid w:val="007D0C9D"/>
    <w:rsid w:val="007D12C9"/>
    <w:rsid w:val="007D14F3"/>
    <w:rsid w:val="007D52A7"/>
    <w:rsid w:val="007D776F"/>
    <w:rsid w:val="007F0FF4"/>
    <w:rsid w:val="007F1143"/>
    <w:rsid w:val="008032A2"/>
    <w:rsid w:val="0081166C"/>
    <w:rsid w:val="00812292"/>
    <w:rsid w:val="008147CF"/>
    <w:rsid w:val="00816A35"/>
    <w:rsid w:val="00823FB7"/>
    <w:rsid w:val="008244BA"/>
    <w:rsid w:val="008267B1"/>
    <w:rsid w:val="0083628E"/>
    <w:rsid w:val="008431BD"/>
    <w:rsid w:val="008478CA"/>
    <w:rsid w:val="00850DC4"/>
    <w:rsid w:val="00852B5C"/>
    <w:rsid w:val="00862004"/>
    <w:rsid w:val="00874D33"/>
    <w:rsid w:val="00882D96"/>
    <w:rsid w:val="00885F94"/>
    <w:rsid w:val="00887B95"/>
    <w:rsid w:val="00890014"/>
    <w:rsid w:val="008A2D98"/>
    <w:rsid w:val="008A4E54"/>
    <w:rsid w:val="008B0B3F"/>
    <w:rsid w:val="008B3FD3"/>
    <w:rsid w:val="008C5184"/>
    <w:rsid w:val="008D5494"/>
    <w:rsid w:val="008D55D4"/>
    <w:rsid w:val="008D5B98"/>
    <w:rsid w:val="008D7258"/>
    <w:rsid w:val="008E5CCC"/>
    <w:rsid w:val="008E6786"/>
    <w:rsid w:val="008F043C"/>
    <w:rsid w:val="008F2695"/>
    <w:rsid w:val="008F6D23"/>
    <w:rsid w:val="00901380"/>
    <w:rsid w:val="0091365C"/>
    <w:rsid w:val="00915BC5"/>
    <w:rsid w:val="0092073F"/>
    <w:rsid w:val="009270A9"/>
    <w:rsid w:val="009336DD"/>
    <w:rsid w:val="00943483"/>
    <w:rsid w:val="00945556"/>
    <w:rsid w:val="00945B96"/>
    <w:rsid w:val="00954A66"/>
    <w:rsid w:val="00957930"/>
    <w:rsid w:val="00977049"/>
    <w:rsid w:val="009801DA"/>
    <w:rsid w:val="009812C8"/>
    <w:rsid w:val="009837AE"/>
    <w:rsid w:val="0099146B"/>
    <w:rsid w:val="0099280F"/>
    <w:rsid w:val="00997634"/>
    <w:rsid w:val="009A0AAD"/>
    <w:rsid w:val="009A2766"/>
    <w:rsid w:val="009A37D8"/>
    <w:rsid w:val="009A75C0"/>
    <w:rsid w:val="009B1FEE"/>
    <w:rsid w:val="009B29DA"/>
    <w:rsid w:val="009B66CF"/>
    <w:rsid w:val="009C2514"/>
    <w:rsid w:val="009C29A7"/>
    <w:rsid w:val="009C6E5F"/>
    <w:rsid w:val="009D0A92"/>
    <w:rsid w:val="009D2EE4"/>
    <w:rsid w:val="009D72F1"/>
    <w:rsid w:val="009E2ED7"/>
    <w:rsid w:val="009F0A75"/>
    <w:rsid w:val="009F0E75"/>
    <w:rsid w:val="009F19B9"/>
    <w:rsid w:val="009F4697"/>
    <w:rsid w:val="00A01B95"/>
    <w:rsid w:val="00A04BF3"/>
    <w:rsid w:val="00A06308"/>
    <w:rsid w:val="00A126FE"/>
    <w:rsid w:val="00A22B1B"/>
    <w:rsid w:val="00A3144E"/>
    <w:rsid w:val="00A31ECC"/>
    <w:rsid w:val="00A52353"/>
    <w:rsid w:val="00A57981"/>
    <w:rsid w:val="00A6179F"/>
    <w:rsid w:val="00A64ED1"/>
    <w:rsid w:val="00A659D2"/>
    <w:rsid w:val="00A66D05"/>
    <w:rsid w:val="00A759EC"/>
    <w:rsid w:val="00A82148"/>
    <w:rsid w:val="00A82615"/>
    <w:rsid w:val="00A950A8"/>
    <w:rsid w:val="00AA329C"/>
    <w:rsid w:val="00AA36D4"/>
    <w:rsid w:val="00AB34A8"/>
    <w:rsid w:val="00AB5A3F"/>
    <w:rsid w:val="00AB7090"/>
    <w:rsid w:val="00AC30BE"/>
    <w:rsid w:val="00AC5A8A"/>
    <w:rsid w:val="00AC5C8B"/>
    <w:rsid w:val="00AD129B"/>
    <w:rsid w:val="00AD50FF"/>
    <w:rsid w:val="00AE1D13"/>
    <w:rsid w:val="00AE2247"/>
    <w:rsid w:val="00AE2353"/>
    <w:rsid w:val="00AE4525"/>
    <w:rsid w:val="00AF74CC"/>
    <w:rsid w:val="00B000FF"/>
    <w:rsid w:val="00B01AA5"/>
    <w:rsid w:val="00B0427D"/>
    <w:rsid w:val="00B07D47"/>
    <w:rsid w:val="00B21B5C"/>
    <w:rsid w:val="00B26889"/>
    <w:rsid w:val="00B36B96"/>
    <w:rsid w:val="00B36C27"/>
    <w:rsid w:val="00B4389D"/>
    <w:rsid w:val="00B47B18"/>
    <w:rsid w:val="00B71786"/>
    <w:rsid w:val="00B717D4"/>
    <w:rsid w:val="00B73744"/>
    <w:rsid w:val="00B77FDE"/>
    <w:rsid w:val="00B8118B"/>
    <w:rsid w:val="00B82B51"/>
    <w:rsid w:val="00B862DE"/>
    <w:rsid w:val="00B86AC9"/>
    <w:rsid w:val="00B971DC"/>
    <w:rsid w:val="00BA2737"/>
    <w:rsid w:val="00BB5200"/>
    <w:rsid w:val="00BC0D48"/>
    <w:rsid w:val="00BC572A"/>
    <w:rsid w:val="00BD2A1F"/>
    <w:rsid w:val="00BF328B"/>
    <w:rsid w:val="00BF366D"/>
    <w:rsid w:val="00BF6460"/>
    <w:rsid w:val="00C00D3C"/>
    <w:rsid w:val="00C127E2"/>
    <w:rsid w:val="00C12FEF"/>
    <w:rsid w:val="00C15815"/>
    <w:rsid w:val="00C15AE2"/>
    <w:rsid w:val="00C26C6B"/>
    <w:rsid w:val="00C306C3"/>
    <w:rsid w:val="00C3567F"/>
    <w:rsid w:val="00C401C0"/>
    <w:rsid w:val="00C44ED7"/>
    <w:rsid w:val="00C56B42"/>
    <w:rsid w:val="00C61147"/>
    <w:rsid w:val="00C73848"/>
    <w:rsid w:val="00C814DB"/>
    <w:rsid w:val="00C836A4"/>
    <w:rsid w:val="00C86442"/>
    <w:rsid w:val="00C8707C"/>
    <w:rsid w:val="00C9231D"/>
    <w:rsid w:val="00C95E92"/>
    <w:rsid w:val="00CA3FBC"/>
    <w:rsid w:val="00CA56ED"/>
    <w:rsid w:val="00CA5974"/>
    <w:rsid w:val="00CB108B"/>
    <w:rsid w:val="00CB3BA6"/>
    <w:rsid w:val="00CC3D6F"/>
    <w:rsid w:val="00CC4E00"/>
    <w:rsid w:val="00CD5382"/>
    <w:rsid w:val="00CD742C"/>
    <w:rsid w:val="00CE003E"/>
    <w:rsid w:val="00CE4974"/>
    <w:rsid w:val="00CF126C"/>
    <w:rsid w:val="00CF16CD"/>
    <w:rsid w:val="00CF6324"/>
    <w:rsid w:val="00D01E92"/>
    <w:rsid w:val="00D114C0"/>
    <w:rsid w:val="00D129E4"/>
    <w:rsid w:val="00D21380"/>
    <w:rsid w:val="00D30C05"/>
    <w:rsid w:val="00D32DA5"/>
    <w:rsid w:val="00D33834"/>
    <w:rsid w:val="00D341A6"/>
    <w:rsid w:val="00D34560"/>
    <w:rsid w:val="00D34A34"/>
    <w:rsid w:val="00D35DD7"/>
    <w:rsid w:val="00D42197"/>
    <w:rsid w:val="00D472CB"/>
    <w:rsid w:val="00D516CD"/>
    <w:rsid w:val="00D53794"/>
    <w:rsid w:val="00D5382F"/>
    <w:rsid w:val="00D623FF"/>
    <w:rsid w:val="00D648BB"/>
    <w:rsid w:val="00D66262"/>
    <w:rsid w:val="00D7011B"/>
    <w:rsid w:val="00D709E8"/>
    <w:rsid w:val="00D725F8"/>
    <w:rsid w:val="00D73576"/>
    <w:rsid w:val="00D75399"/>
    <w:rsid w:val="00D86445"/>
    <w:rsid w:val="00D9106A"/>
    <w:rsid w:val="00D94BB8"/>
    <w:rsid w:val="00DA3485"/>
    <w:rsid w:val="00DA4E6E"/>
    <w:rsid w:val="00DC1505"/>
    <w:rsid w:val="00DC51BE"/>
    <w:rsid w:val="00DC5FC9"/>
    <w:rsid w:val="00DD2768"/>
    <w:rsid w:val="00DD42AE"/>
    <w:rsid w:val="00DD446B"/>
    <w:rsid w:val="00DF4AB2"/>
    <w:rsid w:val="00E05B47"/>
    <w:rsid w:val="00E1174F"/>
    <w:rsid w:val="00E14719"/>
    <w:rsid w:val="00E23160"/>
    <w:rsid w:val="00E320A5"/>
    <w:rsid w:val="00E41F77"/>
    <w:rsid w:val="00E44FA5"/>
    <w:rsid w:val="00E45A79"/>
    <w:rsid w:val="00E50D02"/>
    <w:rsid w:val="00E53A18"/>
    <w:rsid w:val="00E54E7E"/>
    <w:rsid w:val="00E62C2A"/>
    <w:rsid w:val="00E71CE0"/>
    <w:rsid w:val="00E7205B"/>
    <w:rsid w:val="00E7646F"/>
    <w:rsid w:val="00E7763C"/>
    <w:rsid w:val="00E93238"/>
    <w:rsid w:val="00EA34D9"/>
    <w:rsid w:val="00EC6F38"/>
    <w:rsid w:val="00EC7381"/>
    <w:rsid w:val="00ED08CC"/>
    <w:rsid w:val="00ED3C4A"/>
    <w:rsid w:val="00EF2C97"/>
    <w:rsid w:val="00EF5E6D"/>
    <w:rsid w:val="00F03292"/>
    <w:rsid w:val="00F04455"/>
    <w:rsid w:val="00F04E57"/>
    <w:rsid w:val="00F131A4"/>
    <w:rsid w:val="00F14D9E"/>
    <w:rsid w:val="00F21F9B"/>
    <w:rsid w:val="00F222E8"/>
    <w:rsid w:val="00F327E3"/>
    <w:rsid w:val="00F333AA"/>
    <w:rsid w:val="00F456F9"/>
    <w:rsid w:val="00F473DC"/>
    <w:rsid w:val="00F51B14"/>
    <w:rsid w:val="00F543E9"/>
    <w:rsid w:val="00F62D87"/>
    <w:rsid w:val="00F70221"/>
    <w:rsid w:val="00F725D5"/>
    <w:rsid w:val="00F7741E"/>
    <w:rsid w:val="00F90976"/>
    <w:rsid w:val="00FA1875"/>
    <w:rsid w:val="00FA2033"/>
    <w:rsid w:val="00FA2A20"/>
    <w:rsid w:val="00FA4DB8"/>
    <w:rsid w:val="00FC4BDD"/>
    <w:rsid w:val="00FD03C9"/>
    <w:rsid w:val="00FD784D"/>
    <w:rsid w:val="00FE04BC"/>
    <w:rsid w:val="00FE3B84"/>
    <w:rsid w:val="00FE70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itl.nist.gov/div898/handbook/eda/section3/eda3664.htm"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16</Pages>
  <Words>28226</Words>
  <Characters>160891</Characters>
  <Application>Microsoft Office Word</Application>
  <DocSecurity>0</DocSecurity>
  <Lines>1340</Lines>
  <Paragraphs>377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188740</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204</cp:revision>
  <dcterms:created xsi:type="dcterms:W3CDTF">2021-09-01T12:28:00Z</dcterms:created>
  <dcterms:modified xsi:type="dcterms:W3CDTF">2022-01-26T15:07:00Z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